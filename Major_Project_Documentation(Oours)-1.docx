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B6BDC6" w14:textId="185F338D" w:rsidR="004235F6" w:rsidRDefault="007E2CFB" w:rsidP="4285DCFD">
      <w:pPr>
        <w:spacing w:after="0" w:line="480" w:lineRule="auto"/>
        <w:jc w:val="center"/>
        <w:textAlignment w:val="baseline"/>
        <w:rPr>
          <w:rFonts w:ascii="Times New Roman" w:eastAsia="Times New Roman" w:hAnsi="Times New Roman" w:cs="Times New Roman"/>
          <w:color w:val="000000" w:themeColor="text1"/>
          <w:sz w:val="28"/>
          <w:szCs w:val="28"/>
          <w:lang w:val="en-US" w:eastAsia="en-IN"/>
        </w:rPr>
      </w:pPr>
      <w:r>
        <w:rPr>
          <w:rFonts w:ascii="Times New Roman" w:eastAsia="Times New Roman" w:hAnsi="Times New Roman" w:cs="Times New Roman"/>
          <w:color w:val="000000" w:themeColor="text1"/>
          <w:sz w:val="28"/>
          <w:szCs w:val="28"/>
          <w:lang w:val="en-US" w:eastAsia="en-IN"/>
        </w:rPr>
        <w:t>A Major</w:t>
      </w:r>
      <w:r w:rsidR="4285DCFD" w:rsidRPr="4285DCFD">
        <w:rPr>
          <w:rFonts w:ascii="Times New Roman" w:eastAsia="Times New Roman" w:hAnsi="Times New Roman" w:cs="Times New Roman"/>
          <w:color w:val="000000" w:themeColor="text1"/>
          <w:sz w:val="28"/>
          <w:szCs w:val="28"/>
          <w:lang w:val="en-US" w:eastAsia="en-IN"/>
        </w:rPr>
        <w:t xml:space="preserve"> Project Report </w:t>
      </w:r>
    </w:p>
    <w:p w14:paraId="6807BF98" w14:textId="481637E8" w:rsidR="00DD09E0" w:rsidRPr="004A0643" w:rsidRDefault="003547AE" w:rsidP="4285DCFD">
      <w:pPr>
        <w:spacing w:after="0" w:line="480" w:lineRule="auto"/>
        <w:jc w:val="center"/>
        <w:textAlignment w:val="baseline"/>
        <w:rPr>
          <w:rFonts w:ascii="Times New Roman" w:eastAsia="Times New Roman" w:hAnsi="Times New Roman" w:cs="Times New Roman"/>
          <w:b/>
          <w:bCs/>
          <w:sz w:val="32"/>
          <w:szCs w:val="32"/>
          <w:lang w:eastAsia="en-IN"/>
        </w:rPr>
      </w:pPr>
      <w:r>
        <w:rPr>
          <w:rFonts w:ascii="Times New Roman" w:eastAsia="Times New Roman" w:hAnsi="Times New Roman" w:cs="Times New Roman"/>
          <w:color w:val="000000" w:themeColor="text1"/>
          <w:sz w:val="28"/>
          <w:szCs w:val="28"/>
          <w:lang w:val="en-US" w:eastAsia="en-IN"/>
        </w:rPr>
        <w:t>O</w:t>
      </w:r>
      <w:r w:rsidR="4285DCFD" w:rsidRPr="4285DCFD">
        <w:rPr>
          <w:rFonts w:ascii="Times New Roman" w:eastAsia="Times New Roman" w:hAnsi="Times New Roman" w:cs="Times New Roman"/>
          <w:color w:val="000000" w:themeColor="text1"/>
          <w:sz w:val="28"/>
          <w:szCs w:val="28"/>
          <w:lang w:val="en-US" w:eastAsia="en-IN"/>
        </w:rPr>
        <w:t>n</w:t>
      </w:r>
    </w:p>
    <w:p w14:paraId="7B2739FC" w14:textId="0912A32E" w:rsidR="00DD09E0" w:rsidRPr="004A0643" w:rsidRDefault="00A04411" w:rsidP="00FF6A91">
      <w:pPr>
        <w:spacing w:after="0" w:line="480" w:lineRule="auto"/>
        <w:jc w:val="center"/>
        <w:textAlignment w:val="baseline"/>
        <w:rPr>
          <w:rFonts w:ascii="Times New Roman" w:eastAsia="Times New Roman" w:hAnsi="Times New Roman" w:cs="Times New Roman"/>
          <w:b/>
          <w:bCs/>
          <w:sz w:val="32"/>
          <w:szCs w:val="32"/>
          <w:lang w:eastAsia="en-IN"/>
          <w:rPrChange w:id="0" w:author="Sravya Patharlapalli" w:date="2021-12-16T19:19:00Z">
            <w:rPr>
              <w:rFonts w:ascii="Segoe UI" w:eastAsia="Times New Roman" w:hAnsi="Segoe UI" w:cs="Segoe UI"/>
              <w:b/>
              <w:bCs/>
              <w:sz w:val="32"/>
              <w:szCs w:val="32"/>
              <w:lang w:eastAsia="en-IN"/>
            </w:rPr>
          </w:rPrChange>
        </w:rPr>
      </w:pPr>
      <w:r>
        <w:rPr>
          <w:rFonts w:ascii="Times New Roman" w:eastAsia="Times New Roman" w:hAnsi="Times New Roman" w:cs="Times New Roman"/>
          <w:b/>
          <w:bCs/>
          <w:color w:val="000000" w:themeColor="text1"/>
          <w:sz w:val="32"/>
          <w:szCs w:val="32"/>
          <w:lang w:val="en-US" w:eastAsia="en-IN"/>
        </w:rPr>
        <w:t>HUMAN-COMPUTER</w:t>
      </w:r>
      <w:r w:rsidR="007E2CFB">
        <w:rPr>
          <w:rFonts w:ascii="Times New Roman" w:eastAsia="Times New Roman" w:hAnsi="Times New Roman" w:cs="Times New Roman"/>
          <w:b/>
          <w:bCs/>
          <w:color w:val="000000" w:themeColor="text1"/>
          <w:sz w:val="32"/>
          <w:szCs w:val="32"/>
          <w:lang w:val="en-US" w:eastAsia="en-IN"/>
        </w:rPr>
        <w:t xml:space="preserve"> INTERACTION BASED </w:t>
      </w:r>
      <w:r w:rsidR="00B4410B">
        <w:rPr>
          <w:rFonts w:ascii="Times New Roman" w:eastAsia="Times New Roman" w:hAnsi="Times New Roman" w:cs="Times New Roman"/>
          <w:b/>
          <w:bCs/>
          <w:color w:val="000000" w:themeColor="text1"/>
          <w:sz w:val="32"/>
          <w:szCs w:val="32"/>
          <w:lang w:val="en-US" w:eastAsia="en-IN"/>
        </w:rPr>
        <w:t>EYE-CONTROLLED</w:t>
      </w:r>
      <w:r w:rsidR="007E2CFB">
        <w:rPr>
          <w:rFonts w:ascii="Times New Roman" w:eastAsia="Times New Roman" w:hAnsi="Times New Roman" w:cs="Times New Roman"/>
          <w:b/>
          <w:bCs/>
          <w:color w:val="000000" w:themeColor="text1"/>
          <w:sz w:val="32"/>
          <w:szCs w:val="32"/>
          <w:lang w:val="en-US" w:eastAsia="en-IN"/>
        </w:rPr>
        <w:t xml:space="preserve"> MOUSE</w:t>
      </w:r>
    </w:p>
    <w:p w14:paraId="7D5DD6B5" w14:textId="580B5420" w:rsidR="00E20078" w:rsidRDefault="00E20078" w:rsidP="00E20078">
      <w:pPr>
        <w:spacing w:after="0" w:line="276" w:lineRule="auto"/>
        <w:jc w:val="center"/>
        <w:textAlignment w:val="baseline"/>
        <w:rPr>
          <w:rFonts w:ascii="Times New Roman" w:eastAsia="Times New Roman" w:hAnsi="Times New Roman" w:cs="Times New Roman"/>
          <w:color w:val="000000"/>
          <w:sz w:val="28"/>
          <w:szCs w:val="28"/>
          <w:lang w:val="en-US" w:eastAsia="en-IN"/>
        </w:rPr>
      </w:pPr>
      <w:r>
        <w:rPr>
          <w:rFonts w:ascii="Times New Roman" w:eastAsia="Times New Roman" w:hAnsi="Times New Roman" w:cs="Times New Roman"/>
          <w:color w:val="000000"/>
          <w:sz w:val="28"/>
          <w:szCs w:val="28"/>
          <w:lang w:val="en-US" w:eastAsia="en-IN"/>
        </w:rPr>
        <w:t>Submitted</w:t>
      </w:r>
      <w:r w:rsidR="00B251AB">
        <w:rPr>
          <w:rFonts w:ascii="Times New Roman" w:eastAsia="Times New Roman" w:hAnsi="Times New Roman" w:cs="Times New Roman"/>
          <w:color w:val="000000"/>
          <w:sz w:val="28"/>
          <w:szCs w:val="28"/>
          <w:lang w:val="en-US" w:eastAsia="en-IN"/>
        </w:rPr>
        <w:t xml:space="preserve"> in partial fulfillment of the </w:t>
      </w:r>
    </w:p>
    <w:p w14:paraId="3875D156" w14:textId="7A77E2B3" w:rsidR="00B251AB" w:rsidRDefault="00B251AB" w:rsidP="008E6D53">
      <w:pPr>
        <w:spacing w:line="360" w:lineRule="auto"/>
        <w:jc w:val="center"/>
        <w:textAlignment w:val="baseline"/>
        <w:rPr>
          <w:rFonts w:ascii="Times New Roman" w:eastAsia="Times New Roman" w:hAnsi="Times New Roman" w:cs="Times New Roman"/>
          <w:color w:val="000000"/>
          <w:sz w:val="28"/>
          <w:szCs w:val="28"/>
          <w:lang w:val="en-US" w:eastAsia="en-IN"/>
        </w:rPr>
      </w:pPr>
      <w:r>
        <w:rPr>
          <w:rFonts w:ascii="Times New Roman" w:eastAsia="Times New Roman" w:hAnsi="Times New Roman" w:cs="Times New Roman"/>
          <w:color w:val="000000"/>
          <w:sz w:val="28"/>
          <w:szCs w:val="28"/>
          <w:lang w:val="en-US" w:eastAsia="en-IN"/>
        </w:rPr>
        <w:t>Requirements for the award</w:t>
      </w:r>
      <w:r w:rsidR="006B2316">
        <w:rPr>
          <w:rFonts w:ascii="Times New Roman" w:eastAsia="Times New Roman" w:hAnsi="Times New Roman" w:cs="Times New Roman"/>
          <w:color w:val="000000"/>
          <w:sz w:val="28"/>
          <w:szCs w:val="28"/>
          <w:lang w:val="en-US" w:eastAsia="en-IN"/>
        </w:rPr>
        <w:t xml:space="preserve"> of the degree</w:t>
      </w:r>
    </w:p>
    <w:p w14:paraId="2AE87CA6" w14:textId="2DE67687" w:rsidR="00DD09E0" w:rsidRPr="008E6D53" w:rsidRDefault="00D66060">
      <w:pPr>
        <w:spacing w:after="0" w:line="240" w:lineRule="auto"/>
        <w:jc w:val="center"/>
        <w:textAlignment w:val="baseline"/>
        <w:rPr>
          <w:rFonts w:ascii="Times New Roman" w:eastAsia="Times New Roman" w:hAnsi="Times New Roman" w:cs="Times New Roman"/>
          <w:b/>
          <w:bCs/>
          <w:sz w:val="28"/>
          <w:szCs w:val="28"/>
          <w:lang w:eastAsia="en-IN"/>
          <w:rPrChange w:id="1" w:author="Sravya Patharlapalli" w:date="2021-12-16T19:19:00Z">
            <w:rPr>
              <w:rFonts w:ascii="Segoe UI" w:eastAsia="Times New Roman" w:hAnsi="Segoe UI" w:cs="Segoe UI"/>
              <w:sz w:val="28"/>
              <w:szCs w:val="28"/>
              <w:lang w:eastAsia="en-IN"/>
            </w:rPr>
          </w:rPrChange>
        </w:rPr>
        <w:pPrChange w:id="2" w:author="Sravya Patharlapalli" w:date="2021-12-17T18:23:00Z">
          <w:pPr>
            <w:spacing w:after="0" w:line="480" w:lineRule="auto"/>
            <w:jc w:val="center"/>
            <w:textAlignment w:val="baseline"/>
          </w:pPr>
        </w:pPrChange>
      </w:pPr>
      <w:r w:rsidRPr="008E6D53">
        <w:rPr>
          <w:rFonts w:ascii="Times New Roman" w:eastAsia="Times New Roman" w:hAnsi="Times New Roman" w:cs="Times New Roman"/>
          <w:b/>
          <w:bCs/>
          <w:color w:val="000000"/>
          <w:sz w:val="28"/>
          <w:szCs w:val="28"/>
          <w:lang w:val="en-US" w:eastAsia="en-IN"/>
        </w:rPr>
        <w:t>BACHELOR OF TECHNOLOGY</w:t>
      </w:r>
    </w:p>
    <w:p w14:paraId="3402A8C6" w14:textId="78682097" w:rsidR="00DD09E0" w:rsidRPr="008E6D53" w:rsidRDefault="00D66060">
      <w:pPr>
        <w:spacing w:after="0" w:line="240" w:lineRule="auto"/>
        <w:jc w:val="center"/>
        <w:textAlignment w:val="baseline"/>
        <w:rPr>
          <w:rFonts w:ascii="Times New Roman" w:eastAsia="Times New Roman" w:hAnsi="Times New Roman" w:cs="Times New Roman"/>
          <w:b/>
          <w:bCs/>
          <w:sz w:val="28"/>
          <w:szCs w:val="28"/>
          <w:lang w:eastAsia="en-IN"/>
          <w:rPrChange w:id="3" w:author="Sravya Patharlapalli" w:date="2021-12-16T19:19:00Z">
            <w:rPr>
              <w:rFonts w:ascii="Segoe UI" w:eastAsia="Times New Roman" w:hAnsi="Segoe UI" w:cs="Segoe UI"/>
              <w:sz w:val="28"/>
              <w:szCs w:val="28"/>
              <w:lang w:eastAsia="en-IN"/>
            </w:rPr>
          </w:rPrChange>
        </w:rPr>
        <w:pPrChange w:id="4" w:author="Sravya Patharlapalli" w:date="2021-12-17T18:23:00Z">
          <w:pPr>
            <w:spacing w:after="0" w:line="480" w:lineRule="auto"/>
            <w:jc w:val="center"/>
            <w:textAlignment w:val="baseline"/>
          </w:pPr>
        </w:pPrChange>
      </w:pPr>
      <w:r w:rsidRPr="008E6D53">
        <w:rPr>
          <w:rFonts w:ascii="Times New Roman" w:eastAsia="Times New Roman" w:hAnsi="Times New Roman" w:cs="Times New Roman"/>
          <w:b/>
          <w:bCs/>
          <w:color w:val="000000"/>
          <w:sz w:val="28"/>
          <w:szCs w:val="28"/>
          <w:lang w:val="en-US" w:eastAsia="en-IN"/>
        </w:rPr>
        <w:t>IN</w:t>
      </w:r>
    </w:p>
    <w:p w14:paraId="65117DCF" w14:textId="6FFEE2AB" w:rsidR="00DD09E0" w:rsidRDefault="00FF6A91" w:rsidP="00457A86">
      <w:pPr>
        <w:spacing w:after="0" w:line="240" w:lineRule="auto"/>
        <w:jc w:val="center"/>
        <w:textAlignment w:val="baseline"/>
        <w:rPr>
          <w:rFonts w:ascii="Times New Roman" w:eastAsia="Times New Roman" w:hAnsi="Times New Roman" w:cs="Times New Roman"/>
          <w:b/>
          <w:bCs/>
          <w:color w:val="000000"/>
          <w:sz w:val="28"/>
          <w:szCs w:val="28"/>
          <w:lang w:val="en-US" w:eastAsia="en-IN"/>
        </w:rPr>
      </w:pPr>
      <w:r w:rsidRPr="004A0643">
        <w:rPr>
          <w:rFonts w:ascii="Times New Roman" w:eastAsia="Times New Roman" w:hAnsi="Times New Roman" w:cs="Times New Roman"/>
          <w:b/>
          <w:bCs/>
          <w:color w:val="000000"/>
          <w:sz w:val="28"/>
          <w:szCs w:val="28"/>
          <w:lang w:val="en-US" w:eastAsia="en-IN"/>
        </w:rPr>
        <w:t>INFORMATION TECHNOLOGY</w:t>
      </w:r>
    </w:p>
    <w:p w14:paraId="204AB501" w14:textId="77777777" w:rsidR="00457A86" w:rsidRPr="004A0643" w:rsidRDefault="00457A86" w:rsidP="00457A86">
      <w:pPr>
        <w:spacing w:after="0" w:line="240" w:lineRule="auto"/>
        <w:jc w:val="center"/>
        <w:textAlignment w:val="baseline"/>
        <w:rPr>
          <w:rFonts w:ascii="Times New Roman" w:eastAsia="Times New Roman" w:hAnsi="Times New Roman" w:cs="Times New Roman"/>
          <w:b/>
          <w:bCs/>
          <w:sz w:val="28"/>
          <w:szCs w:val="28"/>
          <w:lang w:eastAsia="en-IN"/>
          <w:rPrChange w:id="5" w:author="Sravya Patharlapalli" w:date="2021-12-16T19:19:00Z">
            <w:rPr>
              <w:rFonts w:ascii="Segoe UI" w:eastAsia="Times New Roman" w:hAnsi="Segoe UI" w:cs="Segoe UI"/>
              <w:b/>
              <w:bCs/>
              <w:sz w:val="28"/>
              <w:szCs w:val="28"/>
              <w:lang w:eastAsia="en-IN"/>
            </w:rPr>
          </w:rPrChange>
        </w:rPr>
      </w:pPr>
    </w:p>
    <w:p w14:paraId="6B144BC8" w14:textId="0F5259A8" w:rsidR="00DD09E0" w:rsidRPr="004A0643" w:rsidRDefault="00DD09E0">
      <w:pPr>
        <w:spacing w:after="0" w:line="276" w:lineRule="auto"/>
        <w:jc w:val="center"/>
        <w:textAlignment w:val="baseline"/>
        <w:rPr>
          <w:rFonts w:ascii="Times New Roman" w:eastAsia="Times New Roman" w:hAnsi="Times New Roman" w:cs="Times New Roman"/>
          <w:sz w:val="28"/>
          <w:szCs w:val="28"/>
          <w:lang w:eastAsia="en-IN"/>
          <w:rPrChange w:id="6" w:author="Sravya Patharlapalli" w:date="2021-12-16T19:19:00Z">
            <w:rPr>
              <w:rFonts w:ascii="Segoe UI" w:eastAsia="Times New Roman" w:hAnsi="Segoe UI" w:cs="Segoe UI"/>
              <w:sz w:val="28"/>
              <w:szCs w:val="28"/>
              <w:lang w:eastAsia="en-IN"/>
            </w:rPr>
          </w:rPrChange>
        </w:rPr>
        <w:pPrChange w:id="7" w:author="Sravya Patharlapalli" w:date="2021-12-17T18:24:00Z">
          <w:pPr>
            <w:spacing w:after="0" w:line="480" w:lineRule="auto"/>
            <w:jc w:val="center"/>
            <w:textAlignment w:val="baseline"/>
          </w:pPr>
        </w:pPrChange>
      </w:pPr>
      <w:r w:rsidRPr="004A0643">
        <w:rPr>
          <w:rFonts w:ascii="Times New Roman" w:eastAsia="Times New Roman" w:hAnsi="Times New Roman" w:cs="Times New Roman"/>
          <w:color w:val="000000"/>
          <w:sz w:val="28"/>
          <w:szCs w:val="28"/>
          <w:lang w:val="en-US" w:eastAsia="en-IN"/>
        </w:rPr>
        <w:t>Submitted By</w:t>
      </w:r>
    </w:p>
    <w:p w14:paraId="6C7F5CEC" w14:textId="5E2D8337" w:rsidR="00DD09E0" w:rsidRPr="004A0643" w:rsidRDefault="00360034">
      <w:pPr>
        <w:spacing w:after="0" w:line="276" w:lineRule="auto"/>
        <w:jc w:val="center"/>
        <w:textAlignment w:val="baseline"/>
        <w:rPr>
          <w:rFonts w:ascii="Times New Roman" w:eastAsia="Times New Roman" w:hAnsi="Times New Roman" w:cs="Times New Roman"/>
          <w:b/>
          <w:sz w:val="28"/>
          <w:szCs w:val="28"/>
          <w:lang w:eastAsia="en-IN"/>
        </w:rPr>
        <w:pPrChange w:id="8" w:author="Sravya Patharlapalli" w:date="2021-12-17T18:24:00Z">
          <w:pPr>
            <w:spacing w:after="0" w:line="360" w:lineRule="auto"/>
            <w:jc w:val="center"/>
            <w:textAlignment w:val="baseline"/>
          </w:pPr>
        </w:pPrChange>
      </w:pPr>
      <w:r>
        <w:rPr>
          <w:rFonts w:ascii="Times New Roman" w:eastAsia="Calibri" w:hAnsi="Times New Roman" w:cs="Times New Roman"/>
          <w:b/>
          <w:sz w:val="28"/>
          <w:lang w:val="en-US"/>
        </w:rPr>
        <w:t xml:space="preserve">Brahma </w:t>
      </w:r>
      <w:proofErr w:type="spellStart"/>
      <w:r>
        <w:rPr>
          <w:rFonts w:ascii="Times New Roman" w:eastAsia="Calibri" w:hAnsi="Times New Roman" w:cs="Times New Roman"/>
          <w:b/>
          <w:sz w:val="28"/>
          <w:lang w:val="en-US"/>
        </w:rPr>
        <w:t>Routhu</w:t>
      </w:r>
      <w:proofErr w:type="spellEnd"/>
      <w:r>
        <w:rPr>
          <w:rFonts w:ascii="Times New Roman" w:eastAsia="Calibri" w:hAnsi="Times New Roman" w:cs="Times New Roman"/>
          <w:b/>
          <w:sz w:val="28"/>
          <w:lang w:val="en-US"/>
        </w:rPr>
        <w:t xml:space="preserve"> Sai </w:t>
      </w:r>
      <w:proofErr w:type="spellStart"/>
      <w:r>
        <w:rPr>
          <w:rFonts w:ascii="Times New Roman" w:eastAsia="Calibri" w:hAnsi="Times New Roman" w:cs="Times New Roman"/>
          <w:b/>
          <w:sz w:val="28"/>
          <w:lang w:val="en-US"/>
        </w:rPr>
        <w:t>Teja</w:t>
      </w:r>
      <w:proofErr w:type="spellEnd"/>
      <w:r>
        <w:rPr>
          <w:rFonts w:ascii="Times New Roman" w:eastAsia="Calibri" w:hAnsi="Times New Roman" w:cs="Times New Roman"/>
          <w:b/>
          <w:sz w:val="28"/>
          <w:lang w:val="en-US"/>
        </w:rPr>
        <w:t xml:space="preserve"> Varma</w:t>
      </w:r>
      <w:r>
        <w:rPr>
          <w:rFonts w:ascii="Times New Roman" w:eastAsia="Times New Roman" w:hAnsi="Times New Roman" w:cs="Times New Roman"/>
          <w:b/>
          <w:color w:val="000000" w:themeColor="text1"/>
          <w:sz w:val="28"/>
          <w:szCs w:val="28"/>
          <w:lang w:val="en-US" w:eastAsia="en-IN"/>
        </w:rPr>
        <w:t xml:space="preserve"> </w:t>
      </w:r>
      <w:r w:rsidR="00DD09E0" w:rsidRPr="454DF881">
        <w:rPr>
          <w:rFonts w:ascii="Times New Roman" w:eastAsia="Times New Roman" w:hAnsi="Times New Roman" w:cs="Times New Roman"/>
          <w:b/>
          <w:color w:val="000000" w:themeColor="text1"/>
          <w:sz w:val="28"/>
          <w:szCs w:val="28"/>
          <w:lang w:val="en-US" w:eastAsia="en-IN"/>
        </w:rPr>
        <w:t>(18</w:t>
      </w:r>
      <w:r w:rsidR="004B6989" w:rsidRPr="454DF881">
        <w:rPr>
          <w:rFonts w:ascii="Times New Roman" w:eastAsia="Times New Roman" w:hAnsi="Times New Roman" w:cs="Times New Roman"/>
          <w:b/>
          <w:color w:val="000000" w:themeColor="text1"/>
          <w:sz w:val="28"/>
          <w:szCs w:val="28"/>
          <w:lang w:val="en-US" w:eastAsia="en-IN"/>
        </w:rPr>
        <w:t>H</w:t>
      </w:r>
      <w:r w:rsidR="00DD09E0" w:rsidRPr="454DF881">
        <w:rPr>
          <w:rFonts w:ascii="Times New Roman" w:eastAsia="Times New Roman" w:hAnsi="Times New Roman" w:cs="Times New Roman"/>
          <w:b/>
          <w:color w:val="000000" w:themeColor="text1"/>
          <w:sz w:val="28"/>
          <w:szCs w:val="28"/>
          <w:lang w:val="en-US" w:eastAsia="en-IN"/>
        </w:rPr>
        <w:t>61</w:t>
      </w:r>
      <w:r w:rsidR="004B6989" w:rsidRPr="454DF881">
        <w:rPr>
          <w:rFonts w:ascii="Times New Roman" w:eastAsia="Times New Roman" w:hAnsi="Times New Roman" w:cs="Times New Roman"/>
          <w:b/>
          <w:color w:val="000000" w:themeColor="text1"/>
          <w:sz w:val="28"/>
          <w:szCs w:val="28"/>
          <w:lang w:val="en-US" w:eastAsia="en-IN"/>
        </w:rPr>
        <w:t>A</w:t>
      </w:r>
      <w:r>
        <w:rPr>
          <w:rFonts w:ascii="Times New Roman" w:eastAsia="Times New Roman" w:hAnsi="Times New Roman" w:cs="Times New Roman"/>
          <w:b/>
          <w:color w:val="000000" w:themeColor="text1"/>
          <w:sz w:val="28"/>
          <w:szCs w:val="28"/>
          <w:lang w:val="en-US" w:eastAsia="en-IN"/>
        </w:rPr>
        <w:t>1209</w:t>
      </w:r>
      <w:ins w:id="9" w:author="Harshitha Palvai" w:date="2021-12-17T13:05:00Z">
        <w:r w:rsidR="00DD09E0" w:rsidRPr="454DF881">
          <w:rPr>
            <w:rFonts w:ascii="Times New Roman" w:eastAsia="Times New Roman" w:hAnsi="Times New Roman" w:cs="Times New Roman"/>
            <w:b/>
            <w:color w:val="000000" w:themeColor="text1"/>
            <w:sz w:val="28"/>
            <w:szCs w:val="28"/>
            <w:lang w:val="en-US" w:eastAsia="en-IN"/>
          </w:rPr>
          <w:t>)</w:t>
        </w:r>
      </w:ins>
    </w:p>
    <w:p w14:paraId="06ABB64A" w14:textId="7EA141B1" w:rsidR="00DD09E0" w:rsidRPr="004A0643" w:rsidRDefault="00360034" w:rsidP="454DF881">
      <w:pPr>
        <w:spacing w:after="0" w:line="276" w:lineRule="auto"/>
        <w:jc w:val="center"/>
        <w:textAlignment w:val="baseline"/>
        <w:rPr>
          <w:rFonts w:ascii="Times New Roman" w:eastAsia="Times New Roman" w:hAnsi="Times New Roman" w:cs="Times New Roman"/>
          <w:b/>
          <w:sz w:val="28"/>
          <w:szCs w:val="28"/>
          <w:lang w:eastAsia="en-IN"/>
        </w:rPr>
      </w:pPr>
      <w:proofErr w:type="spellStart"/>
      <w:r>
        <w:rPr>
          <w:rFonts w:ascii="Times New Roman" w:eastAsia="Calibri" w:hAnsi="Times New Roman" w:cs="Times New Roman"/>
          <w:b/>
          <w:sz w:val="28"/>
          <w:lang w:val="en-US"/>
        </w:rPr>
        <w:t>Sasi</w:t>
      </w:r>
      <w:proofErr w:type="spellEnd"/>
      <w:r>
        <w:rPr>
          <w:rFonts w:ascii="Times New Roman" w:eastAsia="Calibri" w:hAnsi="Times New Roman" w:cs="Times New Roman"/>
          <w:b/>
          <w:sz w:val="28"/>
          <w:lang w:val="en-US"/>
        </w:rPr>
        <w:t xml:space="preserve"> Kiran Reddy </w:t>
      </w:r>
      <w:proofErr w:type="spellStart"/>
      <w:r>
        <w:rPr>
          <w:rFonts w:ascii="Times New Roman" w:eastAsia="Calibri" w:hAnsi="Times New Roman" w:cs="Times New Roman"/>
          <w:b/>
          <w:sz w:val="28"/>
          <w:lang w:val="en-US"/>
        </w:rPr>
        <w:t>Kalam</w:t>
      </w:r>
      <w:proofErr w:type="spellEnd"/>
      <w:r w:rsidR="00B42371" w:rsidRPr="5DE8D2A5">
        <w:rPr>
          <w:rFonts w:ascii="Times New Roman" w:eastAsia="Times New Roman" w:hAnsi="Times New Roman" w:cs="Times New Roman"/>
          <w:b/>
          <w:color w:val="000000" w:themeColor="text1"/>
          <w:sz w:val="28"/>
          <w:szCs w:val="28"/>
          <w:lang w:val="en-US" w:eastAsia="en-IN"/>
        </w:rPr>
        <w:t xml:space="preserve"> </w:t>
      </w:r>
      <w:r w:rsidR="00DD09E0" w:rsidRPr="5DE8D2A5">
        <w:rPr>
          <w:rFonts w:ascii="Times New Roman" w:eastAsia="Times New Roman" w:hAnsi="Times New Roman" w:cs="Times New Roman"/>
          <w:b/>
          <w:color w:val="000000" w:themeColor="text1"/>
          <w:sz w:val="28"/>
          <w:szCs w:val="28"/>
          <w:lang w:val="en-US" w:eastAsia="en-IN"/>
        </w:rPr>
        <w:t>(18</w:t>
      </w:r>
      <w:r w:rsidR="004B6989" w:rsidRPr="5DE8D2A5">
        <w:rPr>
          <w:rFonts w:ascii="Times New Roman" w:eastAsia="Times New Roman" w:hAnsi="Times New Roman" w:cs="Times New Roman"/>
          <w:b/>
          <w:color w:val="000000" w:themeColor="text1"/>
          <w:sz w:val="28"/>
          <w:szCs w:val="28"/>
          <w:lang w:val="en-US" w:eastAsia="en-IN"/>
        </w:rPr>
        <w:t>H</w:t>
      </w:r>
      <w:r w:rsidR="00DD09E0" w:rsidRPr="5DE8D2A5">
        <w:rPr>
          <w:rFonts w:ascii="Times New Roman" w:eastAsia="Times New Roman" w:hAnsi="Times New Roman" w:cs="Times New Roman"/>
          <w:b/>
          <w:color w:val="000000" w:themeColor="text1"/>
          <w:sz w:val="28"/>
          <w:szCs w:val="28"/>
          <w:lang w:val="en-US" w:eastAsia="en-IN"/>
        </w:rPr>
        <w:t>61</w:t>
      </w:r>
      <w:r w:rsidR="004B6989" w:rsidRPr="5DE8D2A5">
        <w:rPr>
          <w:rFonts w:ascii="Times New Roman" w:eastAsia="Times New Roman" w:hAnsi="Times New Roman" w:cs="Times New Roman"/>
          <w:b/>
          <w:color w:val="000000" w:themeColor="text1"/>
          <w:sz w:val="28"/>
          <w:szCs w:val="28"/>
          <w:lang w:val="en-US" w:eastAsia="en-IN"/>
        </w:rPr>
        <w:t>A</w:t>
      </w:r>
      <w:r>
        <w:rPr>
          <w:rFonts w:ascii="Times New Roman" w:eastAsia="Times New Roman" w:hAnsi="Times New Roman" w:cs="Times New Roman"/>
          <w:b/>
          <w:color w:val="000000" w:themeColor="text1"/>
          <w:sz w:val="28"/>
          <w:szCs w:val="28"/>
          <w:lang w:val="en-US" w:eastAsia="en-IN"/>
        </w:rPr>
        <w:t>1220</w:t>
      </w:r>
      <w:r w:rsidR="00DD09E0" w:rsidRPr="5DE8D2A5">
        <w:rPr>
          <w:rFonts w:ascii="Times New Roman" w:eastAsia="Times New Roman" w:hAnsi="Times New Roman" w:cs="Times New Roman"/>
          <w:b/>
          <w:color w:val="000000" w:themeColor="text1"/>
          <w:sz w:val="28"/>
          <w:szCs w:val="28"/>
          <w:lang w:val="en-US" w:eastAsia="en-IN"/>
        </w:rPr>
        <w:t>)</w:t>
      </w:r>
    </w:p>
    <w:p w14:paraId="43001DEF" w14:textId="12D27A6E" w:rsidR="00DD09E0" w:rsidRPr="004A0643" w:rsidRDefault="00360034" w:rsidP="008E6D53">
      <w:pPr>
        <w:spacing w:line="360" w:lineRule="auto"/>
        <w:jc w:val="center"/>
        <w:textAlignment w:val="baseline"/>
        <w:rPr>
          <w:rFonts w:ascii="Times New Roman" w:eastAsia="Times New Roman" w:hAnsi="Times New Roman" w:cs="Times New Roman"/>
          <w:b/>
          <w:bCs/>
          <w:sz w:val="28"/>
          <w:szCs w:val="28"/>
          <w:lang w:eastAsia="en-IN"/>
          <w:rPrChange w:id="10" w:author="Sravya Patharlapalli" w:date="2021-12-16T19:19:00Z">
            <w:rPr>
              <w:rFonts w:ascii="Segoe UI" w:eastAsia="Times New Roman" w:hAnsi="Segoe UI" w:cs="Segoe UI"/>
              <w:b/>
              <w:bCs/>
              <w:sz w:val="28"/>
              <w:szCs w:val="28"/>
              <w:lang w:eastAsia="en-IN"/>
            </w:rPr>
          </w:rPrChange>
        </w:rPr>
      </w:pPr>
      <w:r>
        <w:rPr>
          <w:rFonts w:ascii="Times New Roman" w:eastAsia="Calibri" w:hAnsi="Times New Roman" w:cs="Times New Roman"/>
          <w:b/>
          <w:sz w:val="28"/>
          <w:lang w:val="en-US"/>
        </w:rPr>
        <w:t xml:space="preserve">Sujit Reddy </w:t>
      </w:r>
      <w:proofErr w:type="spellStart"/>
      <w:r>
        <w:rPr>
          <w:rFonts w:ascii="Times New Roman" w:eastAsia="Calibri" w:hAnsi="Times New Roman" w:cs="Times New Roman"/>
          <w:b/>
          <w:sz w:val="28"/>
          <w:lang w:val="en-US"/>
        </w:rPr>
        <w:t>Gaddam</w:t>
      </w:r>
      <w:proofErr w:type="spellEnd"/>
      <w:r>
        <w:rPr>
          <w:rFonts w:ascii="Times New Roman" w:eastAsia="Times New Roman" w:hAnsi="Times New Roman" w:cs="Times New Roman"/>
          <w:b/>
          <w:color w:val="000000" w:themeColor="text1"/>
          <w:sz w:val="28"/>
          <w:szCs w:val="28"/>
          <w:lang w:val="en-US" w:eastAsia="en-IN"/>
        </w:rPr>
        <w:t xml:space="preserve"> </w:t>
      </w:r>
      <w:r w:rsidR="00DD09E0" w:rsidRPr="26193286">
        <w:rPr>
          <w:rFonts w:ascii="Times New Roman" w:eastAsia="Times New Roman" w:hAnsi="Times New Roman" w:cs="Times New Roman"/>
          <w:b/>
          <w:color w:val="000000" w:themeColor="text1"/>
          <w:sz w:val="28"/>
          <w:szCs w:val="28"/>
          <w:lang w:val="en-US" w:eastAsia="en-IN"/>
        </w:rPr>
        <w:t>(18</w:t>
      </w:r>
      <w:r w:rsidR="004B6989" w:rsidRPr="26193286">
        <w:rPr>
          <w:rFonts w:ascii="Times New Roman" w:eastAsia="Times New Roman" w:hAnsi="Times New Roman" w:cs="Times New Roman"/>
          <w:b/>
          <w:color w:val="000000" w:themeColor="text1"/>
          <w:sz w:val="28"/>
          <w:szCs w:val="28"/>
          <w:lang w:val="en-US" w:eastAsia="en-IN"/>
        </w:rPr>
        <w:t>H</w:t>
      </w:r>
      <w:r w:rsidR="00DD09E0" w:rsidRPr="26193286">
        <w:rPr>
          <w:rFonts w:ascii="Times New Roman" w:eastAsia="Times New Roman" w:hAnsi="Times New Roman" w:cs="Times New Roman"/>
          <w:b/>
          <w:color w:val="000000" w:themeColor="text1"/>
          <w:sz w:val="28"/>
          <w:szCs w:val="28"/>
          <w:lang w:val="en-US" w:eastAsia="en-IN"/>
        </w:rPr>
        <w:t>16</w:t>
      </w:r>
      <w:r w:rsidR="004B6989" w:rsidRPr="26193286">
        <w:rPr>
          <w:rFonts w:ascii="Times New Roman" w:eastAsia="Times New Roman" w:hAnsi="Times New Roman" w:cs="Times New Roman"/>
          <w:b/>
          <w:color w:val="000000" w:themeColor="text1"/>
          <w:sz w:val="28"/>
          <w:szCs w:val="28"/>
          <w:lang w:val="en-US" w:eastAsia="en-IN"/>
        </w:rPr>
        <w:t>A</w:t>
      </w:r>
      <w:r>
        <w:rPr>
          <w:rFonts w:ascii="Times New Roman" w:eastAsia="Times New Roman" w:hAnsi="Times New Roman" w:cs="Times New Roman"/>
          <w:b/>
          <w:color w:val="000000" w:themeColor="text1"/>
          <w:sz w:val="28"/>
          <w:szCs w:val="28"/>
          <w:lang w:val="en-US" w:eastAsia="en-IN"/>
        </w:rPr>
        <w:t>125</w:t>
      </w:r>
      <w:r w:rsidR="00DD09E0" w:rsidRPr="26193286">
        <w:rPr>
          <w:rFonts w:ascii="Times New Roman" w:eastAsia="Times New Roman" w:hAnsi="Times New Roman" w:cs="Times New Roman"/>
          <w:b/>
          <w:color w:val="000000" w:themeColor="text1"/>
          <w:sz w:val="28"/>
          <w:szCs w:val="28"/>
          <w:lang w:val="en-US" w:eastAsia="en-IN"/>
        </w:rPr>
        <w:t>5)</w:t>
      </w:r>
    </w:p>
    <w:p w14:paraId="7689354F" w14:textId="3C44223F" w:rsidR="00DD09E0" w:rsidRPr="004A0643" w:rsidRDefault="00DD09E0" w:rsidP="00BA729E">
      <w:pPr>
        <w:spacing w:after="0" w:line="276" w:lineRule="auto"/>
        <w:jc w:val="center"/>
        <w:textAlignment w:val="baseline"/>
        <w:rPr>
          <w:rFonts w:ascii="Times New Roman" w:eastAsia="Times New Roman" w:hAnsi="Times New Roman" w:cs="Times New Roman"/>
          <w:sz w:val="28"/>
          <w:szCs w:val="28"/>
          <w:lang w:eastAsia="en-IN"/>
          <w:rPrChange w:id="11" w:author="Sravya Patharlapalli" w:date="2021-12-16T19:19:00Z">
            <w:rPr>
              <w:rFonts w:ascii="Segoe UI" w:eastAsia="Times New Roman" w:hAnsi="Segoe UI" w:cs="Segoe UI"/>
              <w:sz w:val="28"/>
              <w:szCs w:val="28"/>
              <w:lang w:eastAsia="en-IN"/>
            </w:rPr>
          </w:rPrChange>
        </w:rPr>
      </w:pPr>
      <w:r w:rsidRPr="004A0643">
        <w:rPr>
          <w:rFonts w:ascii="Times New Roman" w:eastAsia="Times New Roman" w:hAnsi="Times New Roman" w:cs="Times New Roman"/>
          <w:color w:val="000000"/>
          <w:sz w:val="28"/>
          <w:szCs w:val="28"/>
          <w:lang w:val="en-US" w:eastAsia="en-IN"/>
        </w:rPr>
        <w:t xml:space="preserve">Under the </w:t>
      </w:r>
      <w:r w:rsidR="00236D89">
        <w:rPr>
          <w:rFonts w:ascii="Times New Roman" w:eastAsia="Times New Roman" w:hAnsi="Times New Roman" w:cs="Times New Roman"/>
          <w:color w:val="000000"/>
          <w:sz w:val="28"/>
          <w:szCs w:val="28"/>
          <w:lang w:val="en-US" w:eastAsia="en-IN"/>
        </w:rPr>
        <w:t>g</w:t>
      </w:r>
      <w:r w:rsidRPr="004A0643">
        <w:rPr>
          <w:rFonts w:ascii="Times New Roman" w:eastAsia="Times New Roman" w:hAnsi="Times New Roman" w:cs="Times New Roman"/>
          <w:color w:val="000000"/>
          <w:sz w:val="28"/>
          <w:szCs w:val="28"/>
          <w:lang w:val="en-US" w:eastAsia="en-IN"/>
        </w:rPr>
        <w:t>uidance of</w:t>
      </w:r>
    </w:p>
    <w:p w14:paraId="08CF0F97" w14:textId="220AF5DB" w:rsidR="00DD09E0" w:rsidRPr="004A0643" w:rsidRDefault="00DD09E0">
      <w:pPr>
        <w:spacing w:after="0" w:line="276" w:lineRule="auto"/>
        <w:jc w:val="center"/>
        <w:textAlignment w:val="baseline"/>
        <w:rPr>
          <w:rFonts w:ascii="Times New Roman" w:eastAsia="Times New Roman" w:hAnsi="Times New Roman" w:cs="Times New Roman"/>
          <w:b/>
          <w:bCs/>
          <w:sz w:val="28"/>
          <w:szCs w:val="28"/>
          <w:lang w:eastAsia="en-IN"/>
          <w:rPrChange w:id="12" w:author="Sravya Patharlapalli" w:date="2021-12-16T19:19:00Z">
            <w:rPr>
              <w:rFonts w:ascii="Segoe UI" w:eastAsia="Times New Roman" w:hAnsi="Segoe UI" w:cs="Segoe UI"/>
              <w:b/>
              <w:bCs/>
              <w:sz w:val="28"/>
              <w:szCs w:val="28"/>
              <w:lang w:eastAsia="en-IN"/>
            </w:rPr>
          </w:rPrChange>
        </w:rPr>
        <w:pPrChange w:id="13" w:author="Sravya Patharlapalli" w:date="2021-12-17T18:24:00Z">
          <w:pPr>
            <w:spacing w:after="0" w:line="480" w:lineRule="auto"/>
            <w:jc w:val="center"/>
            <w:textAlignment w:val="baseline"/>
          </w:pPr>
        </w:pPrChange>
      </w:pPr>
      <w:r w:rsidRPr="004A0643">
        <w:rPr>
          <w:rFonts w:ascii="Times New Roman" w:eastAsia="Times New Roman" w:hAnsi="Times New Roman" w:cs="Times New Roman"/>
          <w:b/>
          <w:bCs/>
          <w:color w:val="000000"/>
          <w:sz w:val="28"/>
          <w:szCs w:val="28"/>
          <w:lang w:val="en-US" w:eastAsia="en-IN"/>
        </w:rPr>
        <w:t xml:space="preserve">Mr. </w:t>
      </w:r>
      <w:r w:rsidR="00360034">
        <w:rPr>
          <w:rFonts w:ascii="Times New Roman" w:eastAsia="Times New Roman" w:hAnsi="Times New Roman" w:cs="Times New Roman"/>
          <w:b/>
          <w:bCs/>
          <w:color w:val="000000"/>
          <w:sz w:val="28"/>
          <w:szCs w:val="28"/>
          <w:lang w:val="en-US" w:eastAsia="en-IN"/>
        </w:rPr>
        <w:t>A. Sriram</w:t>
      </w:r>
    </w:p>
    <w:p w14:paraId="78757B14" w14:textId="1BD61DD5" w:rsidR="00DE2415" w:rsidRPr="00415AC8" w:rsidRDefault="00DD09E0" w:rsidP="00415AC8">
      <w:pPr>
        <w:spacing w:after="0" w:line="480" w:lineRule="auto"/>
        <w:jc w:val="center"/>
        <w:textAlignment w:val="baseline"/>
        <w:rPr>
          <w:rFonts w:ascii="Times New Roman" w:eastAsia="Times New Roman" w:hAnsi="Times New Roman" w:cs="Times New Roman"/>
          <w:color w:val="000000"/>
          <w:sz w:val="28"/>
          <w:szCs w:val="28"/>
          <w:lang w:val="en-US" w:eastAsia="en-IN"/>
          <w:rPrChange w:id="14" w:author="Sravya Patharlapalli" w:date="2021-12-16T19:19:00Z">
            <w:rPr>
              <w:rFonts w:ascii="Segoe UI" w:eastAsia="Times New Roman" w:hAnsi="Segoe UI" w:cs="Segoe UI"/>
              <w:sz w:val="28"/>
              <w:szCs w:val="28"/>
              <w:lang w:eastAsia="en-IN"/>
            </w:rPr>
          </w:rPrChange>
        </w:rPr>
      </w:pPr>
      <w:r w:rsidRPr="004A0643">
        <w:rPr>
          <w:rFonts w:ascii="Times New Roman" w:eastAsia="Times New Roman" w:hAnsi="Times New Roman" w:cs="Times New Roman"/>
          <w:color w:val="000000"/>
          <w:sz w:val="28"/>
          <w:szCs w:val="28"/>
          <w:lang w:val="en-US" w:eastAsia="en-IN"/>
        </w:rPr>
        <w:t>Assistant Professor</w:t>
      </w:r>
    </w:p>
    <w:p w14:paraId="5CA76154" w14:textId="0DB713D3" w:rsidR="00DD09E0" w:rsidRPr="004A0643" w:rsidRDefault="00DD09E0" w:rsidP="00FF6A91">
      <w:pPr>
        <w:spacing w:after="0" w:line="480" w:lineRule="auto"/>
        <w:jc w:val="center"/>
        <w:textAlignment w:val="baseline"/>
        <w:rPr>
          <w:rFonts w:ascii="Times New Roman" w:eastAsia="Times New Roman" w:hAnsi="Times New Roman" w:cs="Times New Roman"/>
          <w:b/>
          <w:bCs/>
          <w:sz w:val="28"/>
          <w:szCs w:val="28"/>
          <w:lang w:eastAsia="en-IN"/>
          <w:rPrChange w:id="15" w:author="Sravya Patharlapalli" w:date="2021-12-16T19:19:00Z">
            <w:rPr>
              <w:rFonts w:ascii="Segoe UI" w:eastAsia="Times New Roman" w:hAnsi="Segoe UI" w:cs="Segoe UI"/>
              <w:b/>
              <w:bCs/>
              <w:sz w:val="28"/>
              <w:szCs w:val="28"/>
              <w:lang w:eastAsia="en-IN"/>
            </w:rPr>
          </w:rPrChange>
        </w:rPr>
      </w:pPr>
      <w:r w:rsidRPr="004A0643">
        <w:rPr>
          <w:rFonts w:ascii="Times New Roman" w:hAnsi="Times New Roman" w:cs="Times New Roman"/>
          <w:b/>
          <w:bCs/>
          <w:noProof/>
          <w:sz w:val="28"/>
          <w:szCs w:val="28"/>
          <w:lang w:eastAsia="en-IN"/>
          <w:rPrChange w:id="16" w:author="Sravya Patharlapalli" w:date="2021-12-16T19:19:00Z">
            <w:rPr>
              <w:b/>
              <w:bCs/>
              <w:noProof/>
              <w:sz w:val="28"/>
              <w:szCs w:val="28"/>
              <w:lang w:eastAsia="en-IN"/>
            </w:rPr>
          </w:rPrChange>
        </w:rPr>
        <w:drawing>
          <wp:inline distT="0" distB="0" distL="0" distR="0" wp14:anchorId="7FF5E5E1" wp14:editId="3E2895FE">
            <wp:extent cx="1257300" cy="1089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4584" t="11053" r="16667" b="13684"/>
                    <a:stretch/>
                  </pic:blipFill>
                  <pic:spPr bwMode="auto">
                    <a:xfrm>
                      <a:off x="0" y="0"/>
                      <a:ext cx="1257300" cy="1089660"/>
                    </a:xfrm>
                    <a:prstGeom prst="rect">
                      <a:avLst/>
                    </a:prstGeom>
                    <a:noFill/>
                    <a:ln>
                      <a:noFill/>
                    </a:ln>
                    <a:extLst>
                      <a:ext uri="{53640926-AAD7-44D8-BBD7-CCE9431645EC}">
                        <a14:shadowObscured xmlns:a14="http://schemas.microsoft.com/office/drawing/2010/main"/>
                      </a:ext>
                    </a:extLst>
                  </pic:spPr>
                </pic:pic>
              </a:graphicData>
            </a:graphic>
          </wp:inline>
        </w:drawing>
      </w:r>
    </w:p>
    <w:p w14:paraId="27460C1F" w14:textId="51327726" w:rsidR="00DE2415" w:rsidRPr="00236D89" w:rsidRDefault="00DD09E0" w:rsidP="00E2430E">
      <w:pPr>
        <w:spacing w:after="0" w:line="360" w:lineRule="auto"/>
        <w:jc w:val="center"/>
        <w:textAlignment w:val="baseline"/>
        <w:rPr>
          <w:rFonts w:ascii="Times New Roman" w:eastAsia="Times New Roman" w:hAnsi="Times New Roman" w:cs="Times New Roman"/>
          <w:b/>
          <w:bCs/>
          <w:color w:val="000000"/>
          <w:sz w:val="28"/>
          <w:szCs w:val="28"/>
          <w:lang w:val="en-US" w:eastAsia="en-IN"/>
          <w:rPrChange w:id="17" w:author="Sravya Patharlapalli" w:date="2021-12-16T19:19:00Z">
            <w:rPr>
              <w:rFonts w:ascii="Segoe UI" w:eastAsia="Times New Roman" w:hAnsi="Segoe UI" w:cs="Segoe UI"/>
              <w:b/>
              <w:bCs/>
              <w:sz w:val="28"/>
              <w:szCs w:val="28"/>
              <w:lang w:eastAsia="en-IN"/>
            </w:rPr>
          </w:rPrChange>
        </w:rPr>
      </w:pPr>
      <w:r w:rsidRPr="004A0643">
        <w:rPr>
          <w:rFonts w:ascii="Times New Roman" w:eastAsia="Times New Roman" w:hAnsi="Times New Roman" w:cs="Times New Roman"/>
          <w:b/>
          <w:bCs/>
          <w:color w:val="000000"/>
          <w:sz w:val="28"/>
          <w:szCs w:val="28"/>
          <w:lang w:val="en-US" w:eastAsia="en-IN"/>
        </w:rPr>
        <w:t>Department of Information Technology</w:t>
      </w:r>
    </w:p>
    <w:p w14:paraId="37B6C250" w14:textId="2678221B" w:rsidR="00B76C7B" w:rsidRPr="00236D89" w:rsidRDefault="00DD09E0">
      <w:pPr>
        <w:spacing w:after="0" w:line="360" w:lineRule="auto"/>
        <w:jc w:val="center"/>
        <w:textAlignment w:val="baseline"/>
        <w:rPr>
          <w:rFonts w:ascii="Times New Roman" w:eastAsia="Times New Roman" w:hAnsi="Times New Roman" w:cs="Times New Roman"/>
          <w:b/>
          <w:bCs/>
          <w:color w:val="000000"/>
          <w:sz w:val="32"/>
          <w:szCs w:val="32"/>
          <w:lang w:val="en-US" w:eastAsia="en-IN"/>
        </w:rPr>
        <w:pPrChange w:id="18" w:author="Sravya Patharlapalli" w:date="2021-12-17T18:25:00Z">
          <w:pPr>
            <w:spacing w:after="0" w:line="480" w:lineRule="auto"/>
            <w:jc w:val="center"/>
            <w:textAlignment w:val="baseline"/>
          </w:pPr>
        </w:pPrChange>
      </w:pPr>
      <w:r w:rsidRPr="00236D89">
        <w:rPr>
          <w:rFonts w:ascii="Times New Roman" w:eastAsia="Times New Roman" w:hAnsi="Times New Roman" w:cs="Times New Roman"/>
          <w:b/>
          <w:bCs/>
          <w:color w:val="000000"/>
          <w:sz w:val="32"/>
          <w:szCs w:val="32"/>
          <w:lang w:val="en-US" w:eastAsia="en-IN"/>
        </w:rPr>
        <w:t>ANURAG GROUP OF INSTITUTIONS</w:t>
      </w:r>
    </w:p>
    <w:p w14:paraId="6C7BBCA8" w14:textId="49413B70" w:rsidR="00DD09E0" w:rsidRPr="004A0643" w:rsidRDefault="00DD09E0">
      <w:pPr>
        <w:spacing w:after="0" w:line="360" w:lineRule="auto"/>
        <w:jc w:val="center"/>
        <w:textAlignment w:val="baseline"/>
        <w:rPr>
          <w:rFonts w:ascii="Times New Roman" w:eastAsia="Times New Roman" w:hAnsi="Times New Roman" w:cs="Times New Roman"/>
          <w:b/>
          <w:bCs/>
          <w:sz w:val="28"/>
          <w:szCs w:val="28"/>
          <w:lang w:eastAsia="en-IN"/>
          <w:rPrChange w:id="19" w:author="Sravya Patharlapalli" w:date="2021-12-16T19:19:00Z">
            <w:rPr>
              <w:rFonts w:ascii="Segoe UI" w:eastAsia="Times New Roman" w:hAnsi="Segoe UI" w:cs="Segoe UI"/>
              <w:b/>
              <w:bCs/>
              <w:sz w:val="28"/>
              <w:szCs w:val="28"/>
              <w:lang w:eastAsia="en-IN"/>
            </w:rPr>
          </w:rPrChange>
        </w:rPr>
        <w:pPrChange w:id="20" w:author="Sravya Patharlapalli" w:date="2021-12-17T18:25:00Z">
          <w:pPr>
            <w:spacing w:after="0" w:line="480" w:lineRule="auto"/>
            <w:jc w:val="center"/>
            <w:textAlignment w:val="baseline"/>
          </w:pPr>
        </w:pPrChange>
      </w:pPr>
      <w:r w:rsidRPr="004A0643">
        <w:rPr>
          <w:rFonts w:ascii="Times New Roman" w:eastAsia="Times New Roman" w:hAnsi="Times New Roman" w:cs="Times New Roman"/>
          <w:b/>
          <w:color w:val="000000" w:themeColor="text1"/>
          <w:sz w:val="28"/>
          <w:szCs w:val="28"/>
          <w:lang w:val="en-US" w:eastAsia="en-IN"/>
        </w:rPr>
        <w:t>(</w:t>
      </w:r>
      <w:r w:rsidR="008103E4" w:rsidRPr="004A0643">
        <w:rPr>
          <w:rFonts w:ascii="Times New Roman" w:eastAsia="Times New Roman" w:hAnsi="Times New Roman" w:cs="Times New Roman"/>
          <w:b/>
          <w:color w:val="000000" w:themeColor="text1"/>
          <w:sz w:val="28"/>
          <w:szCs w:val="28"/>
          <w:lang w:val="en-US" w:eastAsia="en-IN"/>
        </w:rPr>
        <w:t>An Autonomous Institution</w:t>
      </w:r>
      <w:r w:rsidRPr="004A0643">
        <w:rPr>
          <w:rFonts w:ascii="Times New Roman" w:eastAsia="Times New Roman" w:hAnsi="Times New Roman" w:cs="Times New Roman"/>
          <w:b/>
          <w:color w:val="000000" w:themeColor="text1"/>
          <w:sz w:val="28"/>
          <w:szCs w:val="28"/>
          <w:lang w:val="en-US" w:eastAsia="en-IN"/>
        </w:rPr>
        <w:t>)</w:t>
      </w:r>
    </w:p>
    <w:p w14:paraId="16F0D1DD" w14:textId="6D5DF7F9" w:rsidR="003026F5" w:rsidRPr="004A0643" w:rsidRDefault="00DD09E0">
      <w:pPr>
        <w:spacing w:after="0" w:line="360" w:lineRule="auto"/>
        <w:jc w:val="center"/>
        <w:textAlignment w:val="baseline"/>
        <w:rPr>
          <w:rFonts w:ascii="Times New Roman" w:eastAsia="Times New Roman" w:hAnsi="Times New Roman" w:cs="Times New Roman"/>
          <w:b/>
          <w:bCs/>
          <w:color w:val="000000"/>
          <w:sz w:val="28"/>
          <w:szCs w:val="28"/>
          <w:lang w:val="en-US" w:eastAsia="en-IN"/>
        </w:rPr>
        <w:pPrChange w:id="21" w:author="Sravya Patharlapalli" w:date="2021-12-17T18:25:00Z">
          <w:pPr>
            <w:spacing w:after="0" w:line="480" w:lineRule="auto"/>
            <w:jc w:val="center"/>
            <w:textAlignment w:val="baseline"/>
          </w:pPr>
        </w:pPrChange>
      </w:pPr>
      <w:r w:rsidRPr="004A0643">
        <w:rPr>
          <w:rFonts w:ascii="Times New Roman" w:eastAsia="Times New Roman" w:hAnsi="Times New Roman" w:cs="Times New Roman"/>
          <w:b/>
          <w:color w:val="000000" w:themeColor="text1"/>
          <w:sz w:val="28"/>
          <w:szCs w:val="28"/>
          <w:lang w:val="en-US" w:eastAsia="en-IN"/>
        </w:rPr>
        <w:t>(Affiliated to JNTU-HYD, Approved by AICTE and NBA Accredited)</w:t>
      </w:r>
    </w:p>
    <w:p w14:paraId="620171E4" w14:textId="34058494" w:rsidR="00DD09E0" w:rsidRDefault="009540B4">
      <w:pPr>
        <w:spacing w:after="0" w:line="360" w:lineRule="auto"/>
        <w:jc w:val="center"/>
        <w:textAlignment w:val="baseline"/>
        <w:rPr>
          <w:ins w:id="22" w:author="Sravya Patharlapalli" w:date="2021-12-17T18:25:00Z"/>
          <w:rFonts w:ascii="Times New Roman" w:eastAsia="Times New Roman" w:hAnsi="Times New Roman" w:cs="Times New Roman"/>
          <w:b/>
          <w:bCs/>
          <w:color w:val="000000"/>
          <w:sz w:val="28"/>
          <w:szCs w:val="28"/>
          <w:lang w:val="en-US" w:eastAsia="en-IN"/>
        </w:rPr>
        <w:pPrChange w:id="23" w:author="Sravya Patharlapalli" w:date="2021-12-17T18:25:00Z">
          <w:pPr>
            <w:spacing w:after="0" w:line="480" w:lineRule="auto"/>
            <w:jc w:val="center"/>
            <w:textAlignment w:val="baseline"/>
          </w:pPr>
        </w:pPrChange>
      </w:pPr>
      <w:proofErr w:type="spellStart"/>
      <w:r w:rsidRPr="004A0643">
        <w:rPr>
          <w:rFonts w:ascii="Times New Roman" w:eastAsia="Times New Roman" w:hAnsi="Times New Roman" w:cs="Times New Roman"/>
          <w:b/>
          <w:bCs/>
          <w:color w:val="000000"/>
          <w:sz w:val="28"/>
          <w:szCs w:val="28"/>
          <w:lang w:val="en-US" w:eastAsia="en-IN"/>
        </w:rPr>
        <w:t>Venkatapur</w:t>
      </w:r>
      <w:proofErr w:type="spellEnd"/>
      <w:r w:rsidR="009A2BB7">
        <w:rPr>
          <w:rFonts w:ascii="Times New Roman" w:eastAsia="Times New Roman" w:hAnsi="Times New Roman" w:cs="Times New Roman"/>
          <w:b/>
          <w:bCs/>
          <w:color w:val="000000"/>
          <w:sz w:val="28"/>
          <w:szCs w:val="28"/>
          <w:lang w:val="en-US" w:eastAsia="en-IN"/>
        </w:rPr>
        <w:t xml:space="preserve"> </w:t>
      </w:r>
      <w:r w:rsidR="003D171A">
        <w:rPr>
          <w:rFonts w:ascii="Times New Roman" w:eastAsia="Times New Roman" w:hAnsi="Times New Roman" w:cs="Times New Roman"/>
          <w:b/>
          <w:bCs/>
          <w:color w:val="000000"/>
          <w:sz w:val="28"/>
          <w:szCs w:val="28"/>
          <w:lang w:val="en-US" w:eastAsia="en-IN"/>
        </w:rPr>
        <w:t>(V)</w:t>
      </w:r>
      <w:r w:rsidRPr="004A0643">
        <w:rPr>
          <w:rFonts w:ascii="Times New Roman" w:eastAsia="Times New Roman" w:hAnsi="Times New Roman" w:cs="Times New Roman"/>
          <w:b/>
          <w:bCs/>
          <w:color w:val="000000"/>
          <w:sz w:val="28"/>
          <w:szCs w:val="28"/>
          <w:lang w:val="en-US" w:eastAsia="en-IN"/>
        </w:rPr>
        <w:t xml:space="preserve">, </w:t>
      </w:r>
      <w:proofErr w:type="spellStart"/>
      <w:r w:rsidRPr="004A0643">
        <w:rPr>
          <w:rFonts w:ascii="Times New Roman" w:eastAsia="Times New Roman" w:hAnsi="Times New Roman" w:cs="Times New Roman"/>
          <w:b/>
          <w:bCs/>
          <w:color w:val="000000"/>
          <w:sz w:val="28"/>
          <w:szCs w:val="28"/>
          <w:lang w:val="en-US" w:eastAsia="en-IN"/>
        </w:rPr>
        <w:t>Ghatkesar</w:t>
      </w:r>
      <w:proofErr w:type="spellEnd"/>
      <w:r w:rsidR="009A2BB7">
        <w:rPr>
          <w:rFonts w:ascii="Times New Roman" w:eastAsia="Times New Roman" w:hAnsi="Times New Roman" w:cs="Times New Roman"/>
          <w:b/>
          <w:bCs/>
          <w:color w:val="000000"/>
          <w:sz w:val="28"/>
          <w:szCs w:val="28"/>
          <w:lang w:val="en-US" w:eastAsia="en-IN"/>
        </w:rPr>
        <w:t xml:space="preserve"> (M)</w:t>
      </w:r>
      <w:r w:rsidRPr="004A0643">
        <w:rPr>
          <w:rFonts w:ascii="Times New Roman" w:eastAsia="Times New Roman" w:hAnsi="Times New Roman" w:cs="Times New Roman"/>
          <w:b/>
          <w:bCs/>
          <w:color w:val="000000"/>
          <w:sz w:val="28"/>
          <w:szCs w:val="28"/>
          <w:lang w:val="en-US" w:eastAsia="en-IN"/>
        </w:rPr>
        <w:t xml:space="preserve">, </w:t>
      </w:r>
      <w:proofErr w:type="spellStart"/>
      <w:r w:rsidRPr="004A0643">
        <w:rPr>
          <w:rFonts w:ascii="Times New Roman" w:eastAsia="Times New Roman" w:hAnsi="Times New Roman" w:cs="Times New Roman"/>
          <w:b/>
          <w:bCs/>
          <w:color w:val="000000"/>
          <w:sz w:val="28"/>
          <w:szCs w:val="28"/>
          <w:lang w:val="en-US" w:eastAsia="en-IN"/>
        </w:rPr>
        <w:t>Medchal</w:t>
      </w:r>
      <w:proofErr w:type="spellEnd"/>
      <w:r w:rsidRPr="004A0643">
        <w:rPr>
          <w:rFonts w:ascii="Times New Roman" w:eastAsia="Times New Roman" w:hAnsi="Times New Roman" w:cs="Times New Roman"/>
          <w:b/>
          <w:bCs/>
          <w:color w:val="000000"/>
          <w:sz w:val="28"/>
          <w:szCs w:val="28"/>
          <w:lang w:val="en-US" w:eastAsia="en-IN"/>
        </w:rPr>
        <w:t xml:space="preserve"> district, Hyderabad, Telangan</w:t>
      </w:r>
      <w:r w:rsidR="007E4B51" w:rsidRPr="004A0643">
        <w:rPr>
          <w:rFonts w:ascii="Times New Roman" w:eastAsia="Times New Roman" w:hAnsi="Times New Roman" w:cs="Times New Roman"/>
          <w:b/>
          <w:bCs/>
          <w:color w:val="000000"/>
          <w:sz w:val="28"/>
          <w:szCs w:val="28"/>
          <w:lang w:val="en-US" w:eastAsia="en-IN"/>
        </w:rPr>
        <w:t>a</w:t>
      </w:r>
      <w:proofErr w:type="gramStart"/>
      <w:r w:rsidR="009A2BB7">
        <w:rPr>
          <w:rFonts w:ascii="Times New Roman" w:eastAsia="Times New Roman" w:hAnsi="Times New Roman" w:cs="Times New Roman"/>
          <w:b/>
          <w:bCs/>
          <w:color w:val="000000"/>
          <w:sz w:val="28"/>
          <w:szCs w:val="28"/>
          <w:lang w:val="en-US" w:eastAsia="en-IN"/>
        </w:rPr>
        <w:t>,500088</w:t>
      </w:r>
      <w:proofErr w:type="gramEnd"/>
    </w:p>
    <w:p w14:paraId="0DDCADA6" w14:textId="77777777" w:rsidR="00DE2415" w:rsidRPr="004A0643" w:rsidRDefault="00DE2415" w:rsidP="007E4B51">
      <w:pPr>
        <w:spacing w:after="0" w:line="480" w:lineRule="auto"/>
        <w:jc w:val="center"/>
        <w:textAlignment w:val="baseline"/>
        <w:rPr>
          <w:rFonts w:ascii="Times New Roman" w:eastAsia="Times New Roman" w:hAnsi="Times New Roman" w:cs="Times New Roman"/>
          <w:b/>
          <w:bCs/>
          <w:color w:val="000000"/>
          <w:sz w:val="28"/>
          <w:szCs w:val="28"/>
          <w:lang w:val="en-US" w:eastAsia="en-IN"/>
        </w:rPr>
      </w:pPr>
    </w:p>
    <w:p w14:paraId="5112B69F" w14:textId="78BEEF19" w:rsidR="007E4B51" w:rsidRPr="004A0643" w:rsidRDefault="008103E4" w:rsidP="00FF6A91">
      <w:pPr>
        <w:spacing w:after="0" w:line="480" w:lineRule="auto"/>
        <w:jc w:val="center"/>
        <w:textAlignment w:val="baseline"/>
        <w:rPr>
          <w:rFonts w:ascii="Times New Roman" w:eastAsia="Times New Roman" w:hAnsi="Times New Roman" w:cs="Times New Roman"/>
          <w:b/>
          <w:bCs/>
          <w:color w:val="000000"/>
          <w:sz w:val="32"/>
          <w:szCs w:val="32"/>
          <w:lang w:eastAsia="en-IN"/>
        </w:rPr>
      </w:pPr>
      <w:r w:rsidRPr="004A0643">
        <w:rPr>
          <w:rFonts w:ascii="Times New Roman" w:eastAsia="Times New Roman" w:hAnsi="Times New Roman" w:cs="Times New Roman"/>
          <w:b/>
          <w:bCs/>
          <w:color w:val="000000"/>
          <w:sz w:val="32"/>
          <w:szCs w:val="32"/>
          <w:lang w:eastAsia="en-IN"/>
        </w:rPr>
        <w:t>2018-2022</w:t>
      </w:r>
    </w:p>
    <w:p w14:paraId="6C7B1137" w14:textId="286342D3" w:rsidR="00DD09E0" w:rsidRDefault="00DD09E0" w:rsidP="00804E8F">
      <w:pPr>
        <w:spacing w:after="0" w:line="360" w:lineRule="auto"/>
        <w:jc w:val="center"/>
        <w:textAlignment w:val="baseline"/>
        <w:rPr>
          <w:ins w:id="24" w:author="Sravya Patharlapalli" w:date="2021-12-17T18:23:00Z"/>
          <w:rFonts w:ascii="Times New Roman" w:eastAsia="Times New Roman" w:hAnsi="Times New Roman" w:cs="Times New Roman"/>
          <w:b/>
          <w:bCs/>
          <w:sz w:val="18"/>
          <w:szCs w:val="18"/>
          <w:lang w:eastAsia="en-IN"/>
        </w:rPr>
      </w:pPr>
    </w:p>
    <w:p w14:paraId="7012D7C4" w14:textId="524DABEF" w:rsidR="00DE2415" w:rsidRPr="004A0643" w:rsidDel="002911CE" w:rsidRDefault="00DE2415">
      <w:pPr>
        <w:spacing w:after="0" w:line="276" w:lineRule="auto"/>
        <w:jc w:val="center"/>
        <w:textAlignment w:val="baseline"/>
        <w:rPr>
          <w:del w:id="25" w:author="Sravya Patharlapalli" w:date="2021-12-17T18:25:00Z"/>
          <w:rFonts w:ascii="Times New Roman" w:eastAsia="Times New Roman" w:hAnsi="Times New Roman" w:cs="Times New Roman"/>
          <w:b/>
          <w:bCs/>
          <w:sz w:val="18"/>
          <w:szCs w:val="18"/>
          <w:lang w:eastAsia="en-IN"/>
          <w:rPrChange w:id="26" w:author="Sravya Patharlapalli" w:date="2021-12-16T19:19:00Z">
            <w:rPr>
              <w:del w:id="27" w:author="Sravya Patharlapalli" w:date="2021-12-17T18:25:00Z"/>
              <w:rFonts w:ascii="Segoe UI" w:eastAsia="Times New Roman" w:hAnsi="Segoe UI" w:cs="Segoe UI"/>
              <w:b/>
              <w:bCs/>
              <w:sz w:val="18"/>
              <w:szCs w:val="18"/>
              <w:lang w:eastAsia="en-IN"/>
            </w:rPr>
          </w:rPrChange>
        </w:rPr>
        <w:pPrChange w:id="28" w:author="Sravya Patharlapalli" w:date="2021-12-17T18:25:00Z">
          <w:pPr>
            <w:spacing w:after="0" w:line="360" w:lineRule="auto"/>
            <w:jc w:val="center"/>
            <w:textAlignment w:val="baseline"/>
          </w:pPr>
        </w:pPrChange>
      </w:pPr>
    </w:p>
    <w:p w14:paraId="671952DF" w14:textId="3DD5293A" w:rsidR="00DD09E0" w:rsidRDefault="00DD09E0">
      <w:pPr>
        <w:spacing w:after="0" w:line="360" w:lineRule="auto"/>
        <w:jc w:val="center"/>
        <w:textAlignment w:val="baseline"/>
        <w:rPr>
          <w:ins w:id="29" w:author="Sravya Patharlapalli" w:date="2021-12-17T18:25:00Z"/>
          <w:rFonts w:ascii="Times New Roman" w:eastAsia="Times New Roman" w:hAnsi="Times New Roman" w:cs="Times New Roman"/>
          <w:b/>
          <w:bCs/>
          <w:color w:val="000000"/>
          <w:sz w:val="32"/>
          <w:szCs w:val="32"/>
          <w:lang w:val="en-US" w:eastAsia="en-IN"/>
        </w:rPr>
        <w:pPrChange w:id="30" w:author="Sravya Patharlapalli" w:date="2021-12-17T18:25:00Z">
          <w:pPr>
            <w:spacing w:after="0" w:line="480" w:lineRule="auto"/>
            <w:jc w:val="center"/>
            <w:textAlignment w:val="baseline"/>
          </w:pPr>
        </w:pPrChange>
      </w:pPr>
      <w:r w:rsidRPr="004A0643">
        <w:rPr>
          <w:rFonts w:ascii="Times New Roman" w:eastAsia="Times New Roman" w:hAnsi="Times New Roman" w:cs="Times New Roman"/>
          <w:sz w:val="24"/>
          <w:szCs w:val="24"/>
          <w:lang w:eastAsia="en-IN"/>
          <w:rPrChange w:id="31" w:author="Sravya Patharlapalli" w:date="2021-12-16T19:19:00Z">
            <w:rPr>
              <w:rFonts w:ascii="Calibri" w:eastAsia="Times New Roman" w:hAnsi="Calibri" w:cs="Calibri"/>
              <w:sz w:val="24"/>
              <w:szCs w:val="24"/>
              <w:lang w:eastAsia="en-IN"/>
            </w:rPr>
          </w:rPrChange>
        </w:rPr>
        <w:t> </w:t>
      </w:r>
      <w:r w:rsidRPr="004A0643">
        <w:rPr>
          <w:rFonts w:ascii="Times New Roman" w:eastAsia="Times New Roman" w:hAnsi="Times New Roman" w:cs="Times New Roman"/>
          <w:b/>
          <w:bCs/>
          <w:color w:val="000000"/>
          <w:sz w:val="32"/>
          <w:szCs w:val="32"/>
          <w:lang w:val="en-US" w:eastAsia="en-IN"/>
        </w:rPr>
        <w:t xml:space="preserve">ANURAG GROUP OF INSTITUTIONS </w:t>
      </w:r>
    </w:p>
    <w:p w14:paraId="45798DA8" w14:textId="2CA04F86" w:rsidR="002911CE" w:rsidRDefault="00F538F0" w:rsidP="00DA4211">
      <w:pPr>
        <w:spacing w:after="0" w:line="360" w:lineRule="auto"/>
        <w:jc w:val="center"/>
        <w:textAlignment w:val="baseline"/>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(An Autonomous Institution)</w:t>
      </w:r>
    </w:p>
    <w:p w14:paraId="71B05842" w14:textId="77777777" w:rsidR="00DA4211" w:rsidRPr="004A0643" w:rsidRDefault="00DA4211">
      <w:pPr>
        <w:spacing w:after="0" w:line="360" w:lineRule="auto"/>
        <w:jc w:val="center"/>
        <w:textAlignment w:val="baseline"/>
        <w:rPr>
          <w:rFonts w:ascii="Times New Roman" w:eastAsia="Times New Roman" w:hAnsi="Times New Roman" w:cs="Times New Roman"/>
          <w:b/>
          <w:bCs/>
          <w:color w:val="000000"/>
          <w:sz w:val="28"/>
          <w:szCs w:val="28"/>
          <w:lang w:val="en-US" w:eastAsia="en-IN"/>
        </w:rPr>
        <w:pPrChange w:id="32" w:author="Sravya Patharlapalli" w:date="2021-12-17T18:25:00Z">
          <w:pPr>
            <w:spacing w:after="0" w:line="480" w:lineRule="auto"/>
            <w:jc w:val="center"/>
            <w:textAlignment w:val="baseline"/>
          </w:pPr>
        </w:pPrChange>
      </w:pPr>
      <w:r w:rsidRPr="004A0643">
        <w:rPr>
          <w:rFonts w:ascii="Times New Roman" w:eastAsia="Times New Roman" w:hAnsi="Times New Roman" w:cs="Times New Roman"/>
          <w:b/>
          <w:color w:val="000000" w:themeColor="text1"/>
          <w:sz w:val="28"/>
          <w:szCs w:val="28"/>
          <w:lang w:val="en-US" w:eastAsia="en-IN"/>
        </w:rPr>
        <w:t>(Affiliated to JNTU-HYD, Approved by AICTE and NBA Accredited)</w:t>
      </w:r>
    </w:p>
    <w:p w14:paraId="1536C195" w14:textId="77777777" w:rsidR="00DA4211" w:rsidRDefault="00DA4211">
      <w:pPr>
        <w:spacing w:after="0" w:line="360" w:lineRule="auto"/>
        <w:jc w:val="center"/>
        <w:textAlignment w:val="baseline"/>
        <w:rPr>
          <w:ins w:id="33" w:author="Sravya Patharlapalli" w:date="2021-12-17T18:25:00Z"/>
          <w:rFonts w:ascii="Times New Roman" w:eastAsia="Times New Roman" w:hAnsi="Times New Roman" w:cs="Times New Roman"/>
          <w:b/>
          <w:bCs/>
          <w:color w:val="000000"/>
          <w:sz w:val="28"/>
          <w:szCs w:val="28"/>
          <w:lang w:val="en-US" w:eastAsia="en-IN"/>
        </w:rPr>
        <w:pPrChange w:id="34" w:author="Sravya Patharlapalli" w:date="2021-12-17T18:25:00Z">
          <w:pPr>
            <w:spacing w:after="0" w:line="480" w:lineRule="auto"/>
            <w:jc w:val="center"/>
            <w:textAlignment w:val="baseline"/>
          </w:pPr>
        </w:pPrChange>
      </w:pPr>
      <w:proofErr w:type="spellStart"/>
      <w:r w:rsidRPr="004A0643">
        <w:rPr>
          <w:rFonts w:ascii="Times New Roman" w:eastAsia="Times New Roman" w:hAnsi="Times New Roman" w:cs="Times New Roman"/>
          <w:b/>
          <w:bCs/>
          <w:color w:val="000000"/>
          <w:sz w:val="28"/>
          <w:szCs w:val="28"/>
          <w:lang w:val="en-US" w:eastAsia="en-IN"/>
        </w:rPr>
        <w:t>Venkatapur</w:t>
      </w:r>
      <w:proofErr w:type="spellEnd"/>
      <w:r>
        <w:rPr>
          <w:rFonts w:ascii="Times New Roman" w:eastAsia="Times New Roman" w:hAnsi="Times New Roman" w:cs="Times New Roman"/>
          <w:b/>
          <w:bCs/>
          <w:color w:val="000000"/>
          <w:sz w:val="28"/>
          <w:szCs w:val="28"/>
          <w:lang w:val="en-US" w:eastAsia="en-IN"/>
        </w:rPr>
        <w:t xml:space="preserve"> (V)</w:t>
      </w:r>
      <w:r w:rsidRPr="004A0643">
        <w:rPr>
          <w:rFonts w:ascii="Times New Roman" w:eastAsia="Times New Roman" w:hAnsi="Times New Roman" w:cs="Times New Roman"/>
          <w:b/>
          <w:bCs/>
          <w:color w:val="000000"/>
          <w:sz w:val="28"/>
          <w:szCs w:val="28"/>
          <w:lang w:val="en-US" w:eastAsia="en-IN"/>
        </w:rPr>
        <w:t xml:space="preserve">, </w:t>
      </w:r>
      <w:proofErr w:type="spellStart"/>
      <w:r w:rsidRPr="004A0643">
        <w:rPr>
          <w:rFonts w:ascii="Times New Roman" w:eastAsia="Times New Roman" w:hAnsi="Times New Roman" w:cs="Times New Roman"/>
          <w:b/>
          <w:bCs/>
          <w:color w:val="000000"/>
          <w:sz w:val="28"/>
          <w:szCs w:val="28"/>
          <w:lang w:val="en-US" w:eastAsia="en-IN"/>
        </w:rPr>
        <w:t>Ghatkesar</w:t>
      </w:r>
      <w:proofErr w:type="spellEnd"/>
      <w:r>
        <w:rPr>
          <w:rFonts w:ascii="Times New Roman" w:eastAsia="Times New Roman" w:hAnsi="Times New Roman" w:cs="Times New Roman"/>
          <w:b/>
          <w:bCs/>
          <w:color w:val="000000"/>
          <w:sz w:val="28"/>
          <w:szCs w:val="28"/>
          <w:lang w:val="en-US" w:eastAsia="en-IN"/>
        </w:rPr>
        <w:t xml:space="preserve"> (M)</w:t>
      </w:r>
      <w:r w:rsidRPr="004A0643">
        <w:rPr>
          <w:rFonts w:ascii="Times New Roman" w:eastAsia="Times New Roman" w:hAnsi="Times New Roman" w:cs="Times New Roman"/>
          <w:b/>
          <w:bCs/>
          <w:color w:val="000000"/>
          <w:sz w:val="28"/>
          <w:szCs w:val="28"/>
          <w:lang w:val="en-US" w:eastAsia="en-IN"/>
        </w:rPr>
        <w:t xml:space="preserve">, </w:t>
      </w:r>
      <w:proofErr w:type="spellStart"/>
      <w:r w:rsidRPr="004A0643">
        <w:rPr>
          <w:rFonts w:ascii="Times New Roman" w:eastAsia="Times New Roman" w:hAnsi="Times New Roman" w:cs="Times New Roman"/>
          <w:b/>
          <w:bCs/>
          <w:color w:val="000000"/>
          <w:sz w:val="28"/>
          <w:szCs w:val="28"/>
          <w:lang w:val="en-US" w:eastAsia="en-IN"/>
        </w:rPr>
        <w:t>Medchal</w:t>
      </w:r>
      <w:proofErr w:type="spellEnd"/>
      <w:r w:rsidRPr="004A0643">
        <w:rPr>
          <w:rFonts w:ascii="Times New Roman" w:eastAsia="Times New Roman" w:hAnsi="Times New Roman" w:cs="Times New Roman"/>
          <w:b/>
          <w:bCs/>
          <w:color w:val="000000"/>
          <w:sz w:val="28"/>
          <w:szCs w:val="28"/>
          <w:lang w:val="en-US" w:eastAsia="en-IN"/>
        </w:rPr>
        <w:t xml:space="preserve"> district, Hyderabad, Telangana</w:t>
      </w:r>
      <w:proofErr w:type="gramStart"/>
      <w:r>
        <w:rPr>
          <w:rFonts w:ascii="Times New Roman" w:eastAsia="Times New Roman" w:hAnsi="Times New Roman" w:cs="Times New Roman"/>
          <w:b/>
          <w:bCs/>
          <w:color w:val="000000"/>
          <w:sz w:val="28"/>
          <w:szCs w:val="28"/>
          <w:lang w:val="en-US" w:eastAsia="en-IN"/>
        </w:rPr>
        <w:t>,500088</w:t>
      </w:r>
      <w:proofErr w:type="gramEnd"/>
    </w:p>
    <w:p w14:paraId="17AAEECB" w14:textId="35B9D041" w:rsidR="002911CE" w:rsidRPr="004A0643" w:rsidDel="002911CE" w:rsidRDefault="002911CE" w:rsidP="00654DC9">
      <w:pPr>
        <w:spacing w:after="0" w:line="480" w:lineRule="auto"/>
        <w:jc w:val="center"/>
        <w:textAlignment w:val="baseline"/>
        <w:rPr>
          <w:del w:id="35" w:author="Sravya Patharlapalli" w:date="2021-12-17T18:25:00Z"/>
          <w:rFonts w:ascii="Times New Roman" w:eastAsia="Times New Roman" w:hAnsi="Times New Roman" w:cs="Times New Roman"/>
          <w:b/>
          <w:bCs/>
          <w:color w:val="000000"/>
          <w:sz w:val="28"/>
          <w:szCs w:val="28"/>
          <w:lang w:val="en-US" w:eastAsia="en-IN"/>
        </w:rPr>
      </w:pPr>
    </w:p>
    <w:p w14:paraId="518D3104" w14:textId="77777777" w:rsidR="00DD09E0" w:rsidRPr="004A0643" w:rsidRDefault="00DD09E0" w:rsidP="00654DC9">
      <w:pPr>
        <w:spacing w:after="0" w:line="480" w:lineRule="auto"/>
        <w:jc w:val="center"/>
        <w:textAlignment w:val="baseline"/>
        <w:rPr>
          <w:rFonts w:ascii="Times New Roman" w:eastAsia="Times New Roman" w:hAnsi="Times New Roman" w:cs="Times New Roman"/>
          <w:sz w:val="28"/>
          <w:szCs w:val="28"/>
          <w:lang w:eastAsia="en-IN"/>
          <w:rPrChange w:id="36" w:author="Sravya Patharlapalli" w:date="2021-12-16T19:19:00Z">
            <w:rPr>
              <w:rFonts w:ascii="Segoe UI" w:eastAsia="Times New Roman" w:hAnsi="Segoe UI" w:cs="Segoe UI"/>
              <w:sz w:val="28"/>
              <w:szCs w:val="28"/>
              <w:lang w:eastAsia="en-IN"/>
            </w:rPr>
          </w:rPrChange>
        </w:rPr>
      </w:pPr>
      <w:r w:rsidRPr="004A0643">
        <w:rPr>
          <w:rFonts w:ascii="Times New Roman" w:eastAsia="Times New Roman" w:hAnsi="Times New Roman" w:cs="Times New Roman"/>
          <w:color w:val="000000"/>
          <w:sz w:val="28"/>
          <w:szCs w:val="28"/>
          <w:lang w:val="en-US" w:eastAsia="en-IN"/>
        </w:rPr>
        <w:t> </w:t>
      </w:r>
      <w:r w:rsidRPr="004A0643">
        <w:rPr>
          <w:rFonts w:ascii="Times New Roman" w:eastAsia="Times New Roman" w:hAnsi="Times New Roman" w:cs="Times New Roman"/>
          <w:b/>
          <w:bCs/>
          <w:color w:val="000000"/>
          <w:sz w:val="28"/>
          <w:szCs w:val="28"/>
          <w:lang w:val="en-US" w:eastAsia="en-IN"/>
        </w:rPr>
        <w:t>Department of Information Technology</w:t>
      </w:r>
      <w:r w:rsidRPr="004A0643">
        <w:rPr>
          <w:rFonts w:ascii="Times New Roman" w:eastAsia="Times New Roman" w:hAnsi="Times New Roman" w:cs="Times New Roman"/>
          <w:color w:val="000000"/>
          <w:sz w:val="28"/>
          <w:szCs w:val="28"/>
          <w:lang w:eastAsia="en-IN"/>
        </w:rPr>
        <w:t> </w:t>
      </w:r>
    </w:p>
    <w:p w14:paraId="309E57E5" w14:textId="626C6D94" w:rsidR="00DD09E0" w:rsidRPr="004A0643" w:rsidRDefault="00DD09E0" w:rsidP="00B11B61">
      <w:pPr>
        <w:spacing w:after="0" w:line="480" w:lineRule="auto"/>
        <w:jc w:val="center"/>
        <w:textAlignment w:val="baseline"/>
        <w:rPr>
          <w:rFonts w:ascii="Times New Roman" w:eastAsia="Times New Roman" w:hAnsi="Times New Roman" w:cs="Times New Roman"/>
          <w:sz w:val="28"/>
          <w:szCs w:val="28"/>
          <w:lang w:eastAsia="en-IN"/>
          <w:rPrChange w:id="37" w:author="Sravya Patharlapalli" w:date="2021-12-16T19:19:00Z">
            <w:rPr>
              <w:rFonts w:ascii="Segoe UI" w:eastAsia="Times New Roman" w:hAnsi="Segoe UI" w:cs="Segoe UI"/>
              <w:sz w:val="28"/>
              <w:szCs w:val="28"/>
              <w:lang w:eastAsia="en-IN"/>
            </w:rPr>
          </w:rPrChange>
        </w:rPr>
      </w:pPr>
      <w:r w:rsidRPr="004A0643">
        <w:rPr>
          <w:rFonts w:ascii="Times New Roman" w:eastAsia="Times New Roman" w:hAnsi="Times New Roman" w:cs="Times New Roman"/>
          <w:color w:val="000000"/>
          <w:sz w:val="28"/>
          <w:szCs w:val="28"/>
          <w:lang w:val="en-US" w:eastAsia="en-IN"/>
        </w:rPr>
        <w:t>                            </w:t>
      </w:r>
      <w:r w:rsidR="00654DC9" w:rsidRPr="004A0643">
        <w:rPr>
          <w:rFonts w:ascii="Times New Roman" w:hAnsi="Times New Roman" w:cs="Times New Roman"/>
          <w:b/>
          <w:bCs/>
          <w:noProof/>
          <w:sz w:val="28"/>
          <w:szCs w:val="28"/>
          <w:lang w:eastAsia="en-IN"/>
          <w:rPrChange w:id="38" w:author="Sravya Patharlapalli" w:date="2021-12-16T19:19:00Z">
            <w:rPr>
              <w:b/>
              <w:bCs/>
              <w:noProof/>
              <w:sz w:val="28"/>
              <w:szCs w:val="28"/>
              <w:lang w:eastAsia="en-IN"/>
            </w:rPr>
          </w:rPrChange>
        </w:rPr>
        <w:drawing>
          <wp:inline distT="0" distB="0" distL="0" distR="0" wp14:anchorId="5FD6E905" wp14:editId="52B63BF5">
            <wp:extent cx="1257300" cy="1089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4584" t="11053" r="16667" b="13684"/>
                    <a:stretch/>
                  </pic:blipFill>
                  <pic:spPr bwMode="auto">
                    <a:xfrm>
                      <a:off x="0" y="0"/>
                      <a:ext cx="1257300" cy="1089660"/>
                    </a:xfrm>
                    <a:prstGeom prst="rect">
                      <a:avLst/>
                    </a:prstGeom>
                    <a:noFill/>
                    <a:ln>
                      <a:noFill/>
                    </a:ln>
                    <a:extLst>
                      <a:ext uri="{53640926-AAD7-44D8-BBD7-CCE9431645EC}">
                        <a14:shadowObscured xmlns:a14="http://schemas.microsoft.com/office/drawing/2010/main"/>
                      </a:ext>
                    </a:extLst>
                  </pic:spPr>
                </pic:pic>
              </a:graphicData>
            </a:graphic>
          </wp:inline>
        </w:drawing>
      </w:r>
      <w:r w:rsidRPr="004A0643">
        <w:rPr>
          <w:rFonts w:ascii="Times New Roman" w:eastAsia="Times New Roman" w:hAnsi="Times New Roman" w:cs="Times New Roman"/>
          <w:sz w:val="28"/>
          <w:szCs w:val="28"/>
          <w:lang w:eastAsia="en-IN"/>
          <w:rPrChange w:id="39" w:author="Sravya Patharlapalli" w:date="2021-12-16T19:19:00Z">
            <w:rPr>
              <w:rFonts w:ascii="Calibri" w:eastAsia="Times New Roman" w:hAnsi="Calibri" w:cs="Calibri"/>
              <w:sz w:val="28"/>
              <w:szCs w:val="28"/>
              <w:lang w:eastAsia="en-IN"/>
            </w:rPr>
          </w:rPrChange>
        </w:rPr>
        <w:tab/>
      </w:r>
      <w:r w:rsidRPr="004A0643">
        <w:rPr>
          <w:rFonts w:ascii="Times New Roman" w:eastAsia="Times New Roman" w:hAnsi="Times New Roman" w:cs="Times New Roman"/>
          <w:sz w:val="28"/>
          <w:szCs w:val="28"/>
          <w:lang w:eastAsia="en-IN"/>
          <w:rPrChange w:id="40" w:author="Sravya Patharlapalli" w:date="2021-12-16T19:19:00Z">
            <w:rPr>
              <w:rFonts w:ascii="Calibri" w:eastAsia="Times New Roman" w:hAnsi="Calibri" w:cs="Calibri"/>
              <w:sz w:val="28"/>
              <w:szCs w:val="28"/>
              <w:lang w:eastAsia="en-IN"/>
            </w:rPr>
          </w:rPrChange>
        </w:rPr>
        <w:tab/>
      </w:r>
      <w:r w:rsidRPr="004A0643">
        <w:rPr>
          <w:rFonts w:ascii="Times New Roman" w:eastAsia="Times New Roman" w:hAnsi="Times New Roman" w:cs="Times New Roman"/>
          <w:sz w:val="28"/>
          <w:szCs w:val="28"/>
          <w:lang w:eastAsia="en-IN"/>
          <w:rPrChange w:id="41" w:author="Sravya Patharlapalli" w:date="2021-12-16T19:19:00Z">
            <w:rPr>
              <w:rFonts w:ascii="Calibri" w:eastAsia="Times New Roman" w:hAnsi="Calibri" w:cs="Calibri"/>
              <w:sz w:val="28"/>
              <w:szCs w:val="28"/>
              <w:lang w:eastAsia="en-IN"/>
            </w:rPr>
          </w:rPrChange>
        </w:rPr>
        <w:tab/>
      </w:r>
      <w:r w:rsidRPr="004A0643">
        <w:rPr>
          <w:rFonts w:ascii="Times New Roman" w:eastAsia="Times New Roman" w:hAnsi="Times New Roman" w:cs="Times New Roman"/>
          <w:color w:val="000000"/>
          <w:sz w:val="28"/>
          <w:szCs w:val="28"/>
          <w:lang w:eastAsia="en-IN"/>
        </w:rPr>
        <w:t> </w:t>
      </w:r>
    </w:p>
    <w:p w14:paraId="715682D1" w14:textId="2E17A6F2" w:rsidR="00B11B61" w:rsidRPr="004A0643" w:rsidRDefault="00DD09E0" w:rsidP="006356A6">
      <w:pPr>
        <w:spacing w:after="0" w:line="480" w:lineRule="auto"/>
        <w:jc w:val="center"/>
        <w:textAlignment w:val="baseline"/>
        <w:rPr>
          <w:rFonts w:ascii="Times New Roman" w:eastAsia="Times New Roman" w:hAnsi="Times New Roman" w:cs="Times New Roman"/>
          <w:b/>
          <w:bCs/>
          <w:color w:val="000000"/>
          <w:sz w:val="32"/>
          <w:szCs w:val="32"/>
          <w:lang w:val="en-US" w:eastAsia="en-IN"/>
        </w:rPr>
      </w:pPr>
      <w:r w:rsidRPr="004A0643">
        <w:rPr>
          <w:rFonts w:ascii="Times New Roman" w:eastAsia="Times New Roman" w:hAnsi="Times New Roman" w:cs="Times New Roman"/>
          <w:b/>
          <w:bCs/>
          <w:color w:val="000000"/>
          <w:sz w:val="32"/>
          <w:szCs w:val="32"/>
          <w:lang w:val="en-US" w:eastAsia="en-IN"/>
        </w:rPr>
        <w:t>CERTIFICATE</w:t>
      </w:r>
    </w:p>
    <w:p w14:paraId="7725B251" w14:textId="2168E2C7" w:rsidR="00DD09E0" w:rsidRPr="004A0643" w:rsidRDefault="64A3F0A9" w:rsidP="005478D8">
      <w:pPr>
        <w:spacing w:after="0" w:line="360" w:lineRule="auto"/>
        <w:jc w:val="both"/>
        <w:textAlignment w:val="baseline"/>
        <w:rPr>
          <w:rFonts w:ascii="Times New Roman" w:eastAsia="Times New Roman" w:hAnsi="Times New Roman" w:cs="Times New Roman"/>
          <w:sz w:val="18"/>
          <w:szCs w:val="18"/>
          <w:lang w:eastAsia="en-IN"/>
          <w:rPrChange w:id="42" w:author="Sravya Patharlapalli" w:date="2021-12-16T19:19:00Z">
            <w:rPr>
              <w:rFonts w:ascii="Segoe UI" w:eastAsia="Times New Roman" w:hAnsi="Segoe UI" w:cs="Segoe UI"/>
              <w:sz w:val="18"/>
              <w:szCs w:val="18"/>
              <w:lang w:eastAsia="en-IN"/>
            </w:rPr>
          </w:rPrChange>
        </w:rPr>
      </w:pPr>
      <w:r w:rsidRPr="004A0643">
        <w:rPr>
          <w:rFonts w:ascii="Times New Roman" w:eastAsia="Times New Roman" w:hAnsi="Times New Roman" w:cs="Times New Roman"/>
          <w:color w:val="000000" w:themeColor="text1"/>
          <w:sz w:val="24"/>
          <w:szCs w:val="24"/>
          <w:lang w:val="en-US" w:eastAsia="en-IN"/>
        </w:rPr>
        <w:t>This is to certify that the project report entitled </w:t>
      </w:r>
      <w:r w:rsidRPr="004A0643">
        <w:rPr>
          <w:rFonts w:ascii="Times New Roman" w:eastAsia="Times New Roman" w:hAnsi="Times New Roman" w:cs="Times New Roman"/>
          <w:b/>
          <w:bCs/>
          <w:color w:val="000000" w:themeColor="text1"/>
          <w:sz w:val="24"/>
          <w:szCs w:val="24"/>
          <w:lang w:val="en-US" w:eastAsia="en-IN"/>
        </w:rPr>
        <w:t>“</w:t>
      </w:r>
      <w:r w:rsidR="00A04411">
        <w:rPr>
          <w:rFonts w:ascii="Times New Roman" w:eastAsia="Times New Roman" w:hAnsi="Times New Roman" w:cs="Times New Roman"/>
          <w:b/>
          <w:bCs/>
          <w:color w:val="000000" w:themeColor="text1"/>
          <w:sz w:val="24"/>
          <w:szCs w:val="24"/>
          <w:lang w:val="en-US" w:eastAsia="en-IN"/>
        </w:rPr>
        <w:t>Human-Computer</w:t>
      </w:r>
      <w:r w:rsidR="007E2CFB">
        <w:rPr>
          <w:rFonts w:ascii="Times New Roman" w:eastAsia="Times New Roman" w:hAnsi="Times New Roman" w:cs="Times New Roman"/>
          <w:b/>
          <w:bCs/>
          <w:color w:val="000000" w:themeColor="text1"/>
          <w:sz w:val="24"/>
          <w:szCs w:val="24"/>
          <w:lang w:val="en-US" w:eastAsia="en-IN"/>
        </w:rPr>
        <w:t xml:space="preserve"> Interaction Based Eye Controlled Mouse</w:t>
      </w:r>
      <w:r w:rsidRPr="004A0643">
        <w:rPr>
          <w:rFonts w:ascii="Times New Roman" w:eastAsia="Times New Roman" w:hAnsi="Times New Roman" w:cs="Times New Roman"/>
          <w:b/>
          <w:bCs/>
          <w:color w:val="000000" w:themeColor="text1"/>
          <w:sz w:val="24"/>
          <w:szCs w:val="24"/>
          <w:lang w:val="en-US" w:eastAsia="en-IN"/>
        </w:rPr>
        <w:t>”</w:t>
      </w:r>
      <w:r w:rsidRPr="004A0643">
        <w:rPr>
          <w:rFonts w:ascii="Times New Roman" w:eastAsia="Times New Roman" w:hAnsi="Times New Roman" w:cs="Times New Roman"/>
          <w:color w:val="000000" w:themeColor="text1"/>
          <w:sz w:val="24"/>
          <w:szCs w:val="24"/>
          <w:lang w:val="en-US" w:eastAsia="en-IN"/>
        </w:rPr>
        <w:t xml:space="preserve"> is a </w:t>
      </w:r>
      <w:proofErr w:type="spellStart"/>
      <w:r w:rsidRPr="004A0643">
        <w:rPr>
          <w:rFonts w:ascii="Times New Roman" w:eastAsia="Times New Roman" w:hAnsi="Times New Roman" w:cs="Times New Roman"/>
          <w:color w:val="000000" w:themeColor="text1"/>
          <w:sz w:val="24"/>
          <w:szCs w:val="24"/>
          <w:lang w:val="en-US" w:eastAsia="en-IN"/>
        </w:rPr>
        <w:t>Bonafide</w:t>
      </w:r>
      <w:proofErr w:type="spellEnd"/>
      <w:r w:rsidRPr="004A0643">
        <w:rPr>
          <w:rFonts w:ascii="Times New Roman" w:eastAsia="Times New Roman" w:hAnsi="Times New Roman" w:cs="Times New Roman"/>
          <w:color w:val="000000" w:themeColor="text1"/>
          <w:sz w:val="24"/>
          <w:szCs w:val="24"/>
          <w:lang w:val="en-US" w:eastAsia="en-IN"/>
        </w:rPr>
        <w:t xml:space="preserve"> work done and submitted by </w:t>
      </w:r>
      <w:r w:rsidR="00360034">
        <w:rPr>
          <w:rFonts w:ascii="Times New Roman" w:eastAsia="Calibri" w:hAnsi="Times New Roman" w:cs="Times New Roman"/>
          <w:b/>
          <w:color w:val="000000"/>
          <w:sz w:val="24"/>
          <w:szCs w:val="24"/>
          <w:lang w:val="en-US"/>
        </w:rPr>
        <w:t xml:space="preserve">Brahma </w:t>
      </w:r>
      <w:proofErr w:type="spellStart"/>
      <w:r w:rsidR="00360034">
        <w:rPr>
          <w:rFonts w:ascii="Times New Roman" w:eastAsia="Calibri" w:hAnsi="Times New Roman" w:cs="Times New Roman"/>
          <w:b/>
          <w:color w:val="000000"/>
          <w:sz w:val="24"/>
          <w:szCs w:val="24"/>
          <w:lang w:val="en-US"/>
        </w:rPr>
        <w:t>Routhu</w:t>
      </w:r>
      <w:proofErr w:type="spellEnd"/>
      <w:r w:rsidR="00360034">
        <w:rPr>
          <w:rFonts w:ascii="Times New Roman" w:eastAsia="Calibri" w:hAnsi="Times New Roman" w:cs="Times New Roman"/>
          <w:b/>
          <w:color w:val="000000"/>
          <w:sz w:val="24"/>
          <w:szCs w:val="24"/>
          <w:lang w:val="en-US"/>
        </w:rPr>
        <w:t xml:space="preserve"> Sai </w:t>
      </w:r>
      <w:proofErr w:type="spellStart"/>
      <w:r w:rsidR="00360034">
        <w:rPr>
          <w:rFonts w:ascii="Times New Roman" w:eastAsia="Calibri" w:hAnsi="Times New Roman" w:cs="Times New Roman"/>
          <w:b/>
          <w:color w:val="000000"/>
          <w:sz w:val="24"/>
          <w:szCs w:val="24"/>
          <w:lang w:val="en-US"/>
        </w:rPr>
        <w:t>Teja</w:t>
      </w:r>
      <w:proofErr w:type="spellEnd"/>
      <w:r w:rsidR="00360034">
        <w:rPr>
          <w:rFonts w:ascii="Times New Roman" w:eastAsia="Calibri" w:hAnsi="Times New Roman" w:cs="Times New Roman"/>
          <w:b/>
          <w:color w:val="000000"/>
          <w:sz w:val="24"/>
          <w:szCs w:val="24"/>
          <w:lang w:val="en-US"/>
        </w:rPr>
        <w:t xml:space="preserve"> Varma (18H61A1209</w:t>
      </w:r>
      <w:r w:rsidR="00360034" w:rsidRPr="008D2F6C">
        <w:rPr>
          <w:rFonts w:ascii="Times New Roman" w:eastAsia="Calibri" w:hAnsi="Times New Roman" w:cs="Times New Roman"/>
          <w:b/>
          <w:color w:val="000000"/>
          <w:sz w:val="24"/>
          <w:szCs w:val="24"/>
          <w:lang w:val="en-US"/>
        </w:rPr>
        <w:t>)</w:t>
      </w:r>
      <w:r w:rsidRPr="004A0643">
        <w:rPr>
          <w:rFonts w:ascii="Times New Roman" w:eastAsia="Times New Roman" w:hAnsi="Times New Roman" w:cs="Times New Roman"/>
          <w:b/>
          <w:bCs/>
          <w:color w:val="000000" w:themeColor="text1"/>
          <w:sz w:val="24"/>
          <w:szCs w:val="24"/>
          <w:lang w:val="en-US" w:eastAsia="en-IN"/>
        </w:rPr>
        <w:t xml:space="preserve">, </w:t>
      </w:r>
      <w:proofErr w:type="spellStart"/>
      <w:r w:rsidR="00360034">
        <w:rPr>
          <w:rFonts w:ascii="Times New Roman" w:eastAsia="Calibri" w:hAnsi="Times New Roman" w:cs="Times New Roman"/>
          <w:b/>
          <w:color w:val="000000"/>
          <w:sz w:val="24"/>
          <w:szCs w:val="24"/>
          <w:lang w:val="en-US"/>
        </w:rPr>
        <w:t>Sasi</w:t>
      </w:r>
      <w:proofErr w:type="spellEnd"/>
      <w:r w:rsidR="00360034">
        <w:rPr>
          <w:rFonts w:ascii="Times New Roman" w:eastAsia="Calibri" w:hAnsi="Times New Roman" w:cs="Times New Roman"/>
          <w:b/>
          <w:color w:val="000000"/>
          <w:sz w:val="24"/>
          <w:szCs w:val="24"/>
          <w:lang w:val="en-US"/>
        </w:rPr>
        <w:t xml:space="preserve"> Kiran Reddy </w:t>
      </w:r>
      <w:proofErr w:type="spellStart"/>
      <w:r w:rsidR="00360034">
        <w:rPr>
          <w:rFonts w:ascii="Times New Roman" w:eastAsia="Calibri" w:hAnsi="Times New Roman" w:cs="Times New Roman"/>
          <w:b/>
          <w:color w:val="000000"/>
          <w:sz w:val="24"/>
          <w:szCs w:val="24"/>
          <w:lang w:val="en-US"/>
        </w:rPr>
        <w:t>Kalam</w:t>
      </w:r>
      <w:proofErr w:type="spellEnd"/>
      <w:r w:rsidR="00360034">
        <w:rPr>
          <w:rFonts w:ascii="Times New Roman" w:eastAsia="Calibri" w:hAnsi="Times New Roman" w:cs="Times New Roman"/>
          <w:b/>
          <w:color w:val="000000"/>
          <w:sz w:val="24"/>
          <w:szCs w:val="24"/>
          <w:lang w:val="en-US"/>
        </w:rPr>
        <w:t xml:space="preserve"> (18H61A1220</w:t>
      </w:r>
      <w:r w:rsidR="00360034" w:rsidRPr="008D2F6C">
        <w:rPr>
          <w:rFonts w:ascii="Times New Roman" w:eastAsia="Calibri" w:hAnsi="Times New Roman" w:cs="Times New Roman"/>
          <w:b/>
          <w:color w:val="000000"/>
          <w:sz w:val="24"/>
          <w:szCs w:val="24"/>
          <w:lang w:val="en-US"/>
        </w:rPr>
        <w:t>)</w:t>
      </w:r>
      <w:r w:rsidR="00457A86">
        <w:rPr>
          <w:rFonts w:ascii="Times New Roman" w:eastAsia="Calibri" w:hAnsi="Times New Roman" w:cs="Times New Roman"/>
          <w:b/>
          <w:color w:val="000000"/>
          <w:sz w:val="24"/>
          <w:szCs w:val="24"/>
          <w:lang w:val="en-US"/>
        </w:rPr>
        <w:t>,</w:t>
      </w:r>
      <w:r w:rsidRPr="004A0643">
        <w:rPr>
          <w:rFonts w:ascii="Times New Roman" w:eastAsia="Times New Roman" w:hAnsi="Times New Roman" w:cs="Times New Roman"/>
          <w:b/>
          <w:bCs/>
          <w:color w:val="000000" w:themeColor="text1"/>
          <w:sz w:val="24"/>
          <w:szCs w:val="24"/>
          <w:lang w:val="en-US" w:eastAsia="en-IN"/>
        </w:rPr>
        <w:t xml:space="preserve"> and </w:t>
      </w:r>
      <w:r w:rsidR="00360034">
        <w:rPr>
          <w:rFonts w:ascii="Times New Roman" w:eastAsia="Calibri" w:hAnsi="Times New Roman" w:cs="Times New Roman"/>
          <w:b/>
          <w:color w:val="000000"/>
          <w:sz w:val="24"/>
          <w:szCs w:val="24"/>
          <w:lang w:val="en-US"/>
        </w:rPr>
        <w:t xml:space="preserve">Sujit Reddy </w:t>
      </w:r>
      <w:proofErr w:type="spellStart"/>
      <w:r w:rsidR="00360034">
        <w:rPr>
          <w:rFonts w:ascii="Times New Roman" w:eastAsia="Calibri" w:hAnsi="Times New Roman" w:cs="Times New Roman"/>
          <w:b/>
          <w:color w:val="000000"/>
          <w:sz w:val="24"/>
          <w:szCs w:val="24"/>
          <w:lang w:val="en-US"/>
        </w:rPr>
        <w:t>Gaddam</w:t>
      </w:r>
      <w:proofErr w:type="spellEnd"/>
      <w:r w:rsidR="00360034">
        <w:rPr>
          <w:rFonts w:ascii="Times New Roman" w:eastAsia="Calibri" w:hAnsi="Times New Roman" w:cs="Times New Roman"/>
          <w:b/>
          <w:color w:val="000000"/>
          <w:sz w:val="24"/>
          <w:szCs w:val="24"/>
          <w:lang w:val="en-US"/>
        </w:rPr>
        <w:t xml:space="preserve"> (18H61A1255</w:t>
      </w:r>
      <w:r w:rsidR="00360034" w:rsidRPr="008D2F6C">
        <w:rPr>
          <w:rFonts w:ascii="Times New Roman" w:eastAsia="Calibri" w:hAnsi="Times New Roman" w:cs="Times New Roman"/>
          <w:b/>
          <w:color w:val="000000"/>
          <w:sz w:val="24"/>
          <w:szCs w:val="24"/>
          <w:lang w:val="en-US"/>
        </w:rPr>
        <w:t>)</w:t>
      </w:r>
      <w:r w:rsidR="00360034">
        <w:rPr>
          <w:rFonts w:ascii="Times New Roman" w:eastAsia="Calibri" w:hAnsi="Times New Roman" w:cs="Times New Roman"/>
          <w:b/>
          <w:color w:val="000000"/>
          <w:sz w:val="24"/>
          <w:szCs w:val="24"/>
          <w:lang w:val="en-US"/>
        </w:rPr>
        <w:t xml:space="preserve"> </w:t>
      </w:r>
      <w:r w:rsidRPr="004A0643">
        <w:rPr>
          <w:rFonts w:ascii="Times New Roman" w:eastAsia="Times New Roman" w:hAnsi="Times New Roman" w:cs="Times New Roman"/>
          <w:color w:val="000000" w:themeColor="text1"/>
          <w:sz w:val="24"/>
          <w:szCs w:val="24"/>
          <w:lang w:val="en-US" w:eastAsia="en-IN"/>
        </w:rPr>
        <w:t>in partial fulfillment of the requirements for the award of the degree of </w:t>
      </w:r>
      <w:proofErr w:type="spellStart"/>
      <w:r w:rsidRPr="004A0643">
        <w:rPr>
          <w:rFonts w:ascii="Times New Roman" w:eastAsia="Times New Roman" w:hAnsi="Times New Roman" w:cs="Times New Roman"/>
          <w:color w:val="000000" w:themeColor="text1"/>
          <w:sz w:val="24"/>
          <w:szCs w:val="24"/>
          <w:lang w:val="en-US" w:eastAsia="en-IN"/>
        </w:rPr>
        <w:t>B.Tech</w:t>
      </w:r>
      <w:proofErr w:type="spellEnd"/>
      <w:r w:rsidRPr="004A0643">
        <w:rPr>
          <w:rFonts w:ascii="Times New Roman" w:eastAsia="Times New Roman" w:hAnsi="Times New Roman" w:cs="Times New Roman"/>
          <w:color w:val="000000" w:themeColor="text1"/>
          <w:sz w:val="24"/>
          <w:szCs w:val="24"/>
          <w:lang w:val="en-US" w:eastAsia="en-IN"/>
        </w:rPr>
        <w:t> in </w:t>
      </w:r>
      <w:r w:rsidRPr="004A0643">
        <w:rPr>
          <w:rFonts w:ascii="Times New Roman" w:eastAsia="Times New Roman" w:hAnsi="Times New Roman" w:cs="Times New Roman"/>
          <w:b/>
          <w:bCs/>
          <w:color w:val="000000" w:themeColor="text1"/>
          <w:sz w:val="24"/>
          <w:szCs w:val="24"/>
          <w:lang w:val="en-US" w:eastAsia="en-IN"/>
        </w:rPr>
        <w:t>Information Technology from Anurag Group of Institutions (formerly CVSR College of Engineering), </w:t>
      </w:r>
      <w:r w:rsidRPr="004A0643">
        <w:rPr>
          <w:rFonts w:ascii="Times New Roman" w:eastAsia="Times New Roman" w:hAnsi="Times New Roman" w:cs="Times New Roman"/>
          <w:color w:val="000000" w:themeColor="text1"/>
          <w:sz w:val="24"/>
          <w:szCs w:val="24"/>
          <w:lang w:val="en-US" w:eastAsia="en-IN"/>
        </w:rPr>
        <w:t>Affiliated to Jawaharlal Nehru Technological University, Hyderabad during the academic year 2021-2022 and the </w:t>
      </w:r>
      <w:proofErr w:type="spellStart"/>
      <w:r w:rsidRPr="004A0643">
        <w:rPr>
          <w:rFonts w:ascii="Times New Roman" w:eastAsia="Times New Roman" w:hAnsi="Times New Roman" w:cs="Times New Roman"/>
          <w:color w:val="000000" w:themeColor="text1"/>
          <w:sz w:val="24"/>
          <w:szCs w:val="24"/>
          <w:lang w:val="en-US" w:eastAsia="en-IN"/>
        </w:rPr>
        <w:t>Bonafide</w:t>
      </w:r>
      <w:proofErr w:type="spellEnd"/>
      <w:r w:rsidRPr="004A0643">
        <w:rPr>
          <w:rFonts w:ascii="Times New Roman" w:eastAsia="Times New Roman" w:hAnsi="Times New Roman" w:cs="Times New Roman"/>
          <w:color w:val="000000" w:themeColor="text1"/>
          <w:sz w:val="24"/>
          <w:szCs w:val="24"/>
          <w:lang w:val="en-US" w:eastAsia="en-IN"/>
        </w:rPr>
        <w:t> work has not been submitted elsewhere for the award of any other degree. </w:t>
      </w:r>
      <w:r w:rsidRPr="004A0643">
        <w:rPr>
          <w:rFonts w:ascii="Times New Roman" w:eastAsia="Times New Roman" w:hAnsi="Times New Roman" w:cs="Times New Roman"/>
          <w:color w:val="000000" w:themeColor="text1"/>
          <w:sz w:val="24"/>
          <w:szCs w:val="24"/>
          <w:lang w:eastAsia="en-IN"/>
        </w:rPr>
        <w:t> </w:t>
      </w:r>
    </w:p>
    <w:p w14:paraId="7C36C4EF" w14:textId="0792F8FF" w:rsidR="00DD09E0" w:rsidRPr="004A0643" w:rsidRDefault="00DD09E0" w:rsidP="005478D8">
      <w:pPr>
        <w:spacing w:after="0" w:line="360" w:lineRule="auto"/>
        <w:textAlignment w:val="baseline"/>
        <w:rPr>
          <w:rFonts w:ascii="Times New Roman" w:eastAsia="Times New Roman" w:hAnsi="Times New Roman" w:cs="Times New Roman"/>
          <w:lang w:eastAsia="en-IN"/>
          <w:rPrChange w:id="43" w:author="Sravya Patharlapalli" w:date="2021-12-16T19:19:00Z">
            <w:rPr>
              <w:rFonts w:ascii="Calibri" w:eastAsia="Times New Roman" w:hAnsi="Calibri" w:cs="Calibri"/>
              <w:lang w:eastAsia="en-IN"/>
            </w:rPr>
          </w:rPrChange>
        </w:rPr>
      </w:pPr>
      <w:r w:rsidRPr="004A0643">
        <w:rPr>
          <w:rFonts w:ascii="Times New Roman" w:eastAsia="Times New Roman" w:hAnsi="Times New Roman" w:cs="Times New Roman"/>
          <w:lang w:eastAsia="en-IN"/>
          <w:rPrChange w:id="44" w:author="Sravya Patharlapalli" w:date="2021-12-16T19:19:00Z">
            <w:rPr>
              <w:rFonts w:ascii="Calibri" w:eastAsia="Times New Roman" w:hAnsi="Calibri" w:cs="Calibri"/>
              <w:lang w:eastAsia="en-IN"/>
            </w:rPr>
          </w:rPrChange>
        </w:rPr>
        <w:t> </w:t>
      </w:r>
    </w:p>
    <w:p w14:paraId="0612C824" w14:textId="77777777" w:rsidR="005478D8" w:rsidRPr="004A0643" w:rsidRDefault="005478D8" w:rsidP="005478D8">
      <w:pPr>
        <w:spacing w:after="0" w:line="360" w:lineRule="auto"/>
        <w:textAlignment w:val="baseline"/>
        <w:rPr>
          <w:rFonts w:ascii="Times New Roman" w:eastAsia="Times New Roman" w:hAnsi="Times New Roman" w:cs="Times New Roman"/>
          <w:sz w:val="18"/>
          <w:szCs w:val="18"/>
          <w:lang w:eastAsia="en-IN"/>
          <w:rPrChange w:id="45" w:author="Sravya Patharlapalli" w:date="2021-12-16T19:19:00Z">
            <w:rPr>
              <w:rFonts w:ascii="Segoe UI" w:eastAsia="Times New Roman" w:hAnsi="Segoe UI" w:cs="Segoe UI"/>
              <w:sz w:val="18"/>
              <w:szCs w:val="18"/>
              <w:lang w:eastAsia="en-IN"/>
            </w:rPr>
          </w:rPrChange>
        </w:rPr>
      </w:pPr>
    </w:p>
    <w:p w14:paraId="5421F054" w14:textId="77777777" w:rsidR="00F66DFC" w:rsidRPr="004A0643" w:rsidRDefault="00F66DFC" w:rsidP="005478D8">
      <w:pPr>
        <w:spacing w:after="0" w:line="360" w:lineRule="auto"/>
        <w:textAlignment w:val="baseline"/>
        <w:rPr>
          <w:rFonts w:ascii="Times New Roman" w:eastAsia="Times New Roman" w:hAnsi="Times New Roman" w:cs="Times New Roman"/>
          <w:sz w:val="18"/>
          <w:szCs w:val="18"/>
          <w:lang w:eastAsia="en-IN"/>
          <w:rPrChange w:id="46" w:author="Sravya Patharlapalli" w:date="2021-12-16T19:19:00Z">
            <w:rPr>
              <w:rFonts w:ascii="Segoe UI" w:eastAsia="Times New Roman" w:hAnsi="Segoe UI" w:cs="Segoe UI"/>
              <w:sz w:val="18"/>
              <w:szCs w:val="18"/>
              <w:lang w:eastAsia="en-IN"/>
            </w:rPr>
          </w:rPrChange>
        </w:rPr>
      </w:pPr>
    </w:p>
    <w:p w14:paraId="42F41645" w14:textId="7441AAAC" w:rsidR="006356A6" w:rsidRPr="004A0643" w:rsidRDefault="006356A6" w:rsidP="005478D8">
      <w:pPr>
        <w:spacing w:after="0" w:line="360" w:lineRule="auto"/>
        <w:textAlignment w:val="baseline"/>
        <w:rPr>
          <w:rFonts w:ascii="Times New Roman" w:eastAsia="Times New Roman" w:hAnsi="Times New Roman" w:cs="Times New Roman"/>
          <w:sz w:val="18"/>
          <w:szCs w:val="18"/>
          <w:lang w:eastAsia="en-IN"/>
          <w:rPrChange w:id="47" w:author="Sravya Patharlapalli" w:date="2021-12-16T19:19:00Z">
            <w:rPr>
              <w:rFonts w:ascii="Segoe UI" w:eastAsia="Times New Roman" w:hAnsi="Segoe UI" w:cs="Segoe UI"/>
              <w:sz w:val="18"/>
              <w:szCs w:val="18"/>
              <w:lang w:eastAsia="en-IN"/>
            </w:rPr>
          </w:rPrChange>
        </w:rPr>
      </w:pPr>
      <w:r w:rsidRPr="004A0643">
        <w:rPr>
          <w:rFonts w:ascii="Times New Roman" w:eastAsia="Times New Roman" w:hAnsi="Times New Roman" w:cs="Times New Roman"/>
          <w:sz w:val="18"/>
          <w:szCs w:val="18"/>
          <w:lang w:eastAsia="en-IN"/>
          <w:rPrChange w:id="48" w:author="Sravya Patharlapalli" w:date="2021-12-16T19:19:00Z">
            <w:rPr>
              <w:rFonts w:ascii="Segoe UI" w:eastAsia="Times New Roman" w:hAnsi="Segoe UI" w:cs="Segoe UI"/>
              <w:sz w:val="18"/>
              <w:szCs w:val="18"/>
              <w:lang w:eastAsia="en-IN"/>
            </w:rPr>
          </w:rPrChange>
        </w:rPr>
        <w:tab/>
      </w:r>
      <w:r w:rsidRPr="004A0643">
        <w:rPr>
          <w:rFonts w:ascii="Times New Roman" w:eastAsia="Times New Roman" w:hAnsi="Times New Roman" w:cs="Times New Roman"/>
          <w:sz w:val="18"/>
          <w:szCs w:val="18"/>
          <w:lang w:eastAsia="en-IN"/>
          <w:rPrChange w:id="49" w:author="Sravya Patharlapalli" w:date="2021-12-16T19:19:00Z">
            <w:rPr>
              <w:rFonts w:ascii="Segoe UI" w:eastAsia="Times New Roman" w:hAnsi="Segoe UI" w:cs="Segoe UI"/>
              <w:sz w:val="18"/>
              <w:szCs w:val="18"/>
              <w:lang w:eastAsia="en-IN"/>
            </w:rPr>
          </w:rPrChange>
        </w:rPr>
        <w:tab/>
      </w:r>
      <w:r w:rsidRPr="004A0643">
        <w:rPr>
          <w:rFonts w:ascii="Times New Roman" w:eastAsia="Times New Roman" w:hAnsi="Times New Roman" w:cs="Times New Roman"/>
          <w:sz w:val="18"/>
          <w:szCs w:val="18"/>
          <w:lang w:eastAsia="en-IN"/>
          <w:rPrChange w:id="50" w:author="Sravya Patharlapalli" w:date="2021-12-16T19:19:00Z">
            <w:rPr>
              <w:rFonts w:ascii="Segoe UI" w:eastAsia="Times New Roman" w:hAnsi="Segoe UI" w:cs="Segoe UI"/>
              <w:sz w:val="18"/>
              <w:szCs w:val="18"/>
              <w:lang w:eastAsia="en-IN"/>
            </w:rPr>
          </w:rPrChange>
        </w:rPr>
        <w:tab/>
      </w:r>
      <w:r w:rsidRPr="004A0643">
        <w:rPr>
          <w:rFonts w:ascii="Times New Roman" w:eastAsia="Times New Roman" w:hAnsi="Times New Roman" w:cs="Times New Roman"/>
          <w:sz w:val="18"/>
          <w:szCs w:val="18"/>
          <w:lang w:eastAsia="en-IN"/>
          <w:rPrChange w:id="51" w:author="Sravya Patharlapalli" w:date="2021-12-16T19:19:00Z">
            <w:rPr>
              <w:rFonts w:ascii="Segoe UI" w:eastAsia="Times New Roman" w:hAnsi="Segoe UI" w:cs="Segoe UI"/>
              <w:sz w:val="18"/>
              <w:szCs w:val="18"/>
              <w:lang w:eastAsia="en-IN"/>
            </w:rPr>
          </w:rPrChange>
        </w:rPr>
        <w:tab/>
      </w:r>
      <w:r w:rsidR="00D93912" w:rsidRPr="004A0643">
        <w:rPr>
          <w:rFonts w:ascii="Times New Roman" w:eastAsia="Times New Roman" w:hAnsi="Times New Roman" w:cs="Times New Roman"/>
          <w:sz w:val="18"/>
          <w:szCs w:val="18"/>
          <w:lang w:eastAsia="en-IN"/>
          <w:rPrChange w:id="52" w:author="Sravya Patharlapalli" w:date="2021-12-16T19:19:00Z">
            <w:rPr>
              <w:rFonts w:ascii="Segoe UI" w:eastAsia="Times New Roman" w:hAnsi="Segoe UI" w:cs="Segoe UI"/>
              <w:sz w:val="18"/>
              <w:szCs w:val="18"/>
              <w:lang w:eastAsia="en-IN"/>
            </w:rPr>
          </w:rPrChange>
        </w:rPr>
        <w:tab/>
      </w:r>
    </w:p>
    <w:p w14:paraId="5C2DFA3C" w14:textId="1C63CDEE" w:rsidR="00DD09E0" w:rsidRPr="00EE55B9" w:rsidRDefault="00DD09E0" w:rsidP="005478D8">
      <w:pPr>
        <w:spacing w:after="0" w:line="360" w:lineRule="auto"/>
        <w:textAlignment w:val="baseline"/>
        <w:rPr>
          <w:rFonts w:ascii="Times New Roman" w:eastAsia="Times New Roman" w:hAnsi="Times New Roman" w:cs="Times New Roman"/>
          <w:b/>
          <w:bCs/>
          <w:sz w:val="18"/>
          <w:szCs w:val="18"/>
          <w:lang w:eastAsia="en-IN"/>
          <w:rPrChange w:id="53" w:author="Sravya Patharlapalli" w:date="2021-12-16T19:19:00Z">
            <w:rPr>
              <w:rFonts w:ascii="Segoe UI" w:eastAsia="Times New Roman" w:hAnsi="Segoe UI" w:cs="Segoe UI"/>
              <w:sz w:val="18"/>
              <w:szCs w:val="18"/>
              <w:lang w:eastAsia="en-IN"/>
            </w:rPr>
          </w:rPrChange>
        </w:rPr>
      </w:pPr>
      <w:r w:rsidRPr="00EE55B9">
        <w:rPr>
          <w:rFonts w:ascii="Times New Roman" w:eastAsia="Times New Roman" w:hAnsi="Times New Roman" w:cs="Times New Roman"/>
          <w:b/>
          <w:bCs/>
          <w:color w:val="000000"/>
          <w:sz w:val="24"/>
          <w:szCs w:val="24"/>
          <w:lang w:val="en-US" w:eastAsia="en-IN"/>
        </w:rPr>
        <w:t>Internal Guide                                                   </w:t>
      </w:r>
      <w:r w:rsidR="000C4125">
        <w:rPr>
          <w:rFonts w:ascii="Times New Roman" w:eastAsia="Times New Roman" w:hAnsi="Times New Roman" w:cs="Times New Roman"/>
          <w:b/>
          <w:bCs/>
          <w:color w:val="000000"/>
          <w:sz w:val="24"/>
          <w:szCs w:val="24"/>
          <w:lang w:val="en-US" w:eastAsia="en-IN"/>
        </w:rPr>
        <w:t>                               </w:t>
      </w:r>
      <w:r w:rsidRPr="00EE55B9">
        <w:rPr>
          <w:rFonts w:ascii="Times New Roman" w:eastAsia="Times New Roman" w:hAnsi="Times New Roman" w:cs="Times New Roman"/>
          <w:b/>
          <w:bCs/>
          <w:color w:val="000000"/>
          <w:sz w:val="24"/>
          <w:szCs w:val="24"/>
          <w:lang w:val="en-US" w:eastAsia="en-IN"/>
        </w:rPr>
        <w:t>H</w:t>
      </w:r>
      <w:r w:rsidR="005640A3" w:rsidRPr="00EE55B9">
        <w:rPr>
          <w:rFonts w:ascii="Times New Roman" w:eastAsia="Times New Roman" w:hAnsi="Times New Roman" w:cs="Times New Roman"/>
          <w:b/>
          <w:bCs/>
          <w:color w:val="000000"/>
          <w:sz w:val="24"/>
          <w:szCs w:val="24"/>
          <w:lang w:val="en-US" w:eastAsia="en-IN"/>
        </w:rPr>
        <w:t>.</w:t>
      </w:r>
      <w:r w:rsidR="007576AC" w:rsidRPr="00EE55B9">
        <w:rPr>
          <w:rFonts w:ascii="Times New Roman" w:eastAsia="Times New Roman" w:hAnsi="Times New Roman" w:cs="Times New Roman"/>
          <w:b/>
          <w:bCs/>
          <w:color w:val="000000"/>
          <w:sz w:val="24"/>
          <w:szCs w:val="24"/>
          <w:lang w:val="en-US" w:eastAsia="en-IN"/>
        </w:rPr>
        <w:t>O</w:t>
      </w:r>
      <w:r w:rsidR="005640A3" w:rsidRPr="00EE55B9">
        <w:rPr>
          <w:rFonts w:ascii="Times New Roman" w:eastAsia="Times New Roman" w:hAnsi="Times New Roman" w:cs="Times New Roman"/>
          <w:b/>
          <w:bCs/>
          <w:color w:val="000000"/>
          <w:sz w:val="24"/>
          <w:szCs w:val="24"/>
          <w:lang w:val="en-US" w:eastAsia="en-IN"/>
        </w:rPr>
        <w:t>.</w:t>
      </w:r>
      <w:r w:rsidRPr="00EE55B9">
        <w:rPr>
          <w:rFonts w:ascii="Times New Roman" w:eastAsia="Times New Roman" w:hAnsi="Times New Roman" w:cs="Times New Roman"/>
          <w:b/>
          <w:bCs/>
          <w:color w:val="000000"/>
          <w:sz w:val="24"/>
          <w:szCs w:val="24"/>
          <w:lang w:val="en-US" w:eastAsia="en-IN"/>
        </w:rPr>
        <w:t>D </w:t>
      </w:r>
      <w:r w:rsidRPr="00EE55B9">
        <w:rPr>
          <w:rFonts w:ascii="Times New Roman" w:eastAsia="Times New Roman" w:hAnsi="Times New Roman" w:cs="Times New Roman"/>
          <w:b/>
          <w:bCs/>
          <w:color w:val="000000"/>
          <w:sz w:val="24"/>
          <w:szCs w:val="24"/>
          <w:lang w:eastAsia="en-IN"/>
        </w:rPr>
        <w:t> </w:t>
      </w:r>
    </w:p>
    <w:p w14:paraId="6AE5C1E9" w14:textId="248649C8" w:rsidR="00DD09E0" w:rsidRPr="00EE55B9" w:rsidRDefault="000C4125" w:rsidP="005478D8">
      <w:pPr>
        <w:spacing w:after="0" w:line="360" w:lineRule="auto"/>
        <w:textAlignment w:val="baseline"/>
        <w:rPr>
          <w:rFonts w:ascii="Times New Roman" w:eastAsia="Times New Roman" w:hAnsi="Times New Roman" w:cs="Times New Roman"/>
          <w:b/>
          <w:bCs/>
          <w:sz w:val="18"/>
          <w:szCs w:val="18"/>
          <w:lang w:eastAsia="en-IN"/>
          <w:rPrChange w:id="54" w:author="Sravya Patharlapalli" w:date="2021-12-16T19:19:00Z">
            <w:rPr>
              <w:rFonts w:ascii="Segoe UI" w:eastAsia="Times New Roman" w:hAnsi="Segoe UI" w:cs="Segoe UI"/>
              <w:sz w:val="18"/>
              <w:szCs w:val="18"/>
              <w:lang w:eastAsia="en-IN"/>
            </w:rPr>
          </w:rPrChange>
        </w:rPr>
      </w:pPr>
      <w:r>
        <w:rPr>
          <w:rFonts w:ascii="Times New Roman" w:eastAsia="Times New Roman" w:hAnsi="Times New Roman" w:cs="Times New Roman"/>
          <w:b/>
          <w:bCs/>
          <w:color w:val="000000"/>
          <w:sz w:val="24"/>
          <w:szCs w:val="24"/>
          <w:lang w:val="en-US" w:eastAsia="en-IN"/>
        </w:rPr>
        <w:t xml:space="preserve">Mr. A. Sriram              </w:t>
      </w:r>
      <w:r w:rsidR="00DD09E0" w:rsidRPr="00EE55B9">
        <w:rPr>
          <w:rFonts w:ascii="Times New Roman" w:eastAsia="Times New Roman" w:hAnsi="Times New Roman" w:cs="Times New Roman"/>
          <w:b/>
          <w:bCs/>
          <w:color w:val="000000"/>
          <w:sz w:val="24"/>
          <w:szCs w:val="24"/>
          <w:lang w:val="en-US" w:eastAsia="en-IN"/>
        </w:rPr>
        <w:t>                                                                     Dr. K. S</w:t>
      </w:r>
      <w:r w:rsidR="00095F13" w:rsidRPr="00EE55B9">
        <w:rPr>
          <w:rFonts w:ascii="Times New Roman" w:eastAsia="Times New Roman" w:hAnsi="Times New Roman" w:cs="Times New Roman"/>
          <w:b/>
          <w:bCs/>
          <w:color w:val="000000"/>
          <w:sz w:val="24"/>
          <w:szCs w:val="24"/>
          <w:lang w:val="en-US" w:eastAsia="en-IN"/>
        </w:rPr>
        <w:t>.</w:t>
      </w:r>
      <w:r w:rsidR="00DD09E0" w:rsidRPr="00EE55B9">
        <w:rPr>
          <w:rFonts w:ascii="Times New Roman" w:eastAsia="Times New Roman" w:hAnsi="Times New Roman" w:cs="Times New Roman"/>
          <w:b/>
          <w:bCs/>
          <w:color w:val="000000"/>
          <w:sz w:val="24"/>
          <w:szCs w:val="24"/>
          <w:lang w:val="en-US" w:eastAsia="en-IN"/>
        </w:rPr>
        <w:t xml:space="preserve"> Reddy</w:t>
      </w:r>
      <w:r w:rsidR="00DD09E0" w:rsidRPr="00EE55B9">
        <w:rPr>
          <w:rFonts w:ascii="Times New Roman" w:eastAsia="Times New Roman" w:hAnsi="Times New Roman" w:cs="Times New Roman"/>
          <w:b/>
          <w:bCs/>
          <w:color w:val="000000"/>
          <w:sz w:val="24"/>
          <w:szCs w:val="24"/>
          <w:lang w:eastAsia="en-IN"/>
        </w:rPr>
        <w:t> </w:t>
      </w:r>
    </w:p>
    <w:p w14:paraId="0B4CF9FD" w14:textId="40B21C6D" w:rsidR="00DD09E0" w:rsidRPr="00EE55B9" w:rsidRDefault="00DD09E0" w:rsidP="005478D8">
      <w:pPr>
        <w:spacing w:after="0" w:line="360" w:lineRule="auto"/>
        <w:textAlignment w:val="baseline"/>
        <w:rPr>
          <w:rFonts w:ascii="Times New Roman" w:eastAsia="Times New Roman" w:hAnsi="Times New Roman" w:cs="Times New Roman"/>
          <w:b/>
          <w:bCs/>
          <w:sz w:val="18"/>
          <w:szCs w:val="18"/>
          <w:lang w:eastAsia="en-IN"/>
          <w:rPrChange w:id="55" w:author="Sravya Patharlapalli" w:date="2021-12-16T19:19:00Z">
            <w:rPr>
              <w:rFonts w:ascii="Segoe UI" w:eastAsia="Times New Roman" w:hAnsi="Segoe UI" w:cs="Segoe UI"/>
              <w:sz w:val="18"/>
              <w:szCs w:val="18"/>
              <w:lang w:eastAsia="en-IN"/>
            </w:rPr>
          </w:rPrChange>
        </w:rPr>
      </w:pPr>
      <w:r w:rsidRPr="00EE55B9">
        <w:rPr>
          <w:rFonts w:ascii="Times New Roman" w:eastAsia="Times New Roman" w:hAnsi="Times New Roman" w:cs="Times New Roman"/>
          <w:b/>
          <w:bCs/>
          <w:color w:val="000000"/>
          <w:sz w:val="24"/>
          <w:szCs w:val="24"/>
          <w:lang w:val="en-US" w:eastAsia="en-IN"/>
        </w:rPr>
        <w:t>Assistant Professor                                                                           Professor</w:t>
      </w:r>
      <w:r w:rsidR="00101AAA" w:rsidRPr="00EE55B9">
        <w:rPr>
          <w:rFonts w:ascii="Times New Roman" w:eastAsia="Times New Roman" w:hAnsi="Times New Roman" w:cs="Times New Roman"/>
          <w:b/>
          <w:bCs/>
          <w:color w:val="000000"/>
          <w:sz w:val="24"/>
          <w:szCs w:val="24"/>
          <w:lang w:eastAsia="en-IN"/>
        </w:rPr>
        <w:t xml:space="preserve"> </w:t>
      </w:r>
    </w:p>
    <w:p w14:paraId="231F1995" w14:textId="74F385F2" w:rsidR="00DD09E0" w:rsidRPr="00EE55B9" w:rsidRDefault="00DD09E0" w:rsidP="005478D8">
      <w:pPr>
        <w:spacing w:after="0" w:line="360" w:lineRule="auto"/>
        <w:textAlignment w:val="baseline"/>
        <w:rPr>
          <w:rFonts w:ascii="Times New Roman" w:eastAsia="Times New Roman" w:hAnsi="Times New Roman" w:cs="Times New Roman"/>
          <w:b/>
          <w:bCs/>
          <w:sz w:val="18"/>
          <w:szCs w:val="18"/>
          <w:lang w:eastAsia="en-IN"/>
          <w:rPrChange w:id="56" w:author="Sravya Patharlapalli" w:date="2021-12-16T19:19:00Z">
            <w:rPr>
              <w:rFonts w:ascii="Segoe UI" w:eastAsia="Times New Roman" w:hAnsi="Segoe UI" w:cs="Segoe UI"/>
              <w:sz w:val="18"/>
              <w:szCs w:val="18"/>
              <w:lang w:eastAsia="en-IN"/>
            </w:rPr>
          </w:rPrChange>
        </w:rPr>
      </w:pPr>
      <w:r w:rsidRPr="00EE55B9">
        <w:rPr>
          <w:rFonts w:ascii="Times New Roman" w:eastAsia="Times New Roman" w:hAnsi="Times New Roman" w:cs="Times New Roman"/>
          <w:b/>
          <w:bCs/>
          <w:color w:val="000000"/>
          <w:sz w:val="24"/>
          <w:szCs w:val="24"/>
          <w:lang w:val="en-US" w:eastAsia="en-IN"/>
        </w:rPr>
        <w:t>Department of IT                                                                              </w:t>
      </w:r>
      <w:r w:rsidR="00095F13" w:rsidRPr="00EE55B9">
        <w:rPr>
          <w:rFonts w:ascii="Times New Roman" w:eastAsia="Times New Roman" w:hAnsi="Times New Roman" w:cs="Times New Roman"/>
          <w:b/>
          <w:bCs/>
          <w:color w:val="000000"/>
          <w:sz w:val="24"/>
          <w:szCs w:val="24"/>
          <w:lang w:eastAsia="en-IN"/>
        </w:rPr>
        <w:t>Dean</w:t>
      </w:r>
      <w:r w:rsidR="00D93912" w:rsidRPr="00EE55B9">
        <w:rPr>
          <w:rFonts w:ascii="Times New Roman" w:eastAsia="Times New Roman" w:hAnsi="Times New Roman" w:cs="Times New Roman"/>
          <w:b/>
          <w:bCs/>
          <w:color w:val="000000"/>
          <w:sz w:val="24"/>
          <w:szCs w:val="24"/>
          <w:lang w:eastAsia="en-IN"/>
        </w:rPr>
        <w:t>,</w:t>
      </w:r>
      <w:r w:rsidR="00095F13" w:rsidRPr="00EE55B9">
        <w:rPr>
          <w:rFonts w:ascii="Times New Roman" w:eastAsia="Times New Roman" w:hAnsi="Times New Roman" w:cs="Times New Roman"/>
          <w:b/>
          <w:bCs/>
          <w:color w:val="000000"/>
          <w:sz w:val="24"/>
          <w:szCs w:val="24"/>
          <w:lang w:eastAsia="en-IN"/>
        </w:rPr>
        <w:t xml:space="preserve"> Academics</w:t>
      </w:r>
      <w:r w:rsidR="00D93912" w:rsidRPr="00EE55B9">
        <w:rPr>
          <w:rFonts w:ascii="Times New Roman" w:eastAsia="Times New Roman" w:hAnsi="Times New Roman" w:cs="Times New Roman"/>
          <w:b/>
          <w:bCs/>
          <w:color w:val="000000"/>
          <w:sz w:val="24"/>
          <w:szCs w:val="24"/>
          <w:lang w:eastAsia="en-IN"/>
        </w:rPr>
        <w:t xml:space="preserve"> and Planning</w:t>
      </w:r>
    </w:p>
    <w:p w14:paraId="7B252538" w14:textId="5AF04E27" w:rsidR="00DD09E0" w:rsidRDefault="00DD09E0" w:rsidP="005478D8">
      <w:pPr>
        <w:spacing w:after="0" w:line="360" w:lineRule="auto"/>
        <w:textAlignment w:val="baseline"/>
        <w:rPr>
          <w:rFonts w:ascii="Times New Roman" w:eastAsia="Times New Roman" w:hAnsi="Times New Roman" w:cs="Times New Roman"/>
          <w:b/>
          <w:bCs/>
          <w:lang w:eastAsia="en-IN"/>
        </w:rPr>
      </w:pPr>
      <w:r w:rsidRPr="00EE55B9">
        <w:rPr>
          <w:rFonts w:ascii="Times New Roman" w:eastAsia="Times New Roman" w:hAnsi="Times New Roman" w:cs="Times New Roman"/>
          <w:b/>
          <w:bCs/>
          <w:lang w:eastAsia="en-IN"/>
          <w:rPrChange w:id="57" w:author="Sravya Patharlapalli" w:date="2021-12-16T19:19:00Z">
            <w:rPr>
              <w:rFonts w:ascii="Calibri" w:eastAsia="Times New Roman" w:hAnsi="Calibri" w:cs="Calibri"/>
              <w:lang w:eastAsia="en-IN"/>
            </w:rPr>
          </w:rPrChange>
        </w:rPr>
        <w:t> </w:t>
      </w:r>
      <w:r w:rsidRPr="00EE55B9">
        <w:rPr>
          <w:rFonts w:ascii="Times New Roman" w:eastAsia="Times New Roman" w:hAnsi="Times New Roman" w:cs="Times New Roman"/>
          <w:b/>
          <w:bCs/>
          <w:lang w:eastAsia="en-IN"/>
          <w:rPrChange w:id="58" w:author="Sravya Patharlapalli" w:date="2021-12-16T19:19:00Z">
            <w:rPr>
              <w:rFonts w:ascii="Calibri" w:eastAsia="Times New Roman" w:hAnsi="Calibri" w:cs="Calibri"/>
              <w:lang w:eastAsia="en-IN"/>
            </w:rPr>
          </w:rPrChange>
        </w:rPr>
        <w:br/>
        <w:t> </w:t>
      </w:r>
      <w:r w:rsidRPr="00EE55B9">
        <w:rPr>
          <w:rFonts w:ascii="Times New Roman" w:eastAsia="Times New Roman" w:hAnsi="Times New Roman" w:cs="Times New Roman"/>
          <w:b/>
          <w:bCs/>
          <w:lang w:eastAsia="en-IN"/>
          <w:rPrChange w:id="59" w:author="Sravya Patharlapalli" w:date="2021-12-16T19:19:00Z">
            <w:rPr>
              <w:rFonts w:ascii="Calibri" w:eastAsia="Times New Roman" w:hAnsi="Calibri" w:cs="Calibri"/>
              <w:lang w:eastAsia="en-IN"/>
            </w:rPr>
          </w:rPrChange>
        </w:rPr>
        <w:br/>
        <w:t> </w:t>
      </w:r>
    </w:p>
    <w:p w14:paraId="5C570018" w14:textId="56F4DC4F" w:rsidR="00457A86" w:rsidRPr="00EE55B9" w:rsidRDefault="00457A86" w:rsidP="005478D8">
      <w:pPr>
        <w:spacing w:after="0" w:line="360" w:lineRule="auto"/>
        <w:textAlignment w:val="baseline"/>
        <w:rPr>
          <w:rFonts w:ascii="Times New Roman" w:eastAsia="Times New Roman" w:hAnsi="Times New Roman" w:cs="Times New Roman"/>
          <w:b/>
          <w:bCs/>
          <w:sz w:val="18"/>
          <w:szCs w:val="18"/>
          <w:lang w:eastAsia="en-IN"/>
          <w:rPrChange w:id="60" w:author="Sravya Patharlapalli" w:date="2021-12-16T19:19:00Z">
            <w:rPr>
              <w:rFonts w:ascii="Segoe UI" w:eastAsia="Times New Roman" w:hAnsi="Segoe UI" w:cs="Segoe UI"/>
              <w:sz w:val="18"/>
              <w:szCs w:val="18"/>
              <w:lang w:eastAsia="en-IN"/>
            </w:rPr>
          </w:rPrChange>
        </w:rPr>
      </w:pPr>
    </w:p>
    <w:p w14:paraId="4D047C3B" w14:textId="016C743C" w:rsidR="00457A86" w:rsidRPr="007E2CFB" w:rsidRDefault="00DD09E0" w:rsidP="007E2CFB">
      <w:pPr>
        <w:spacing w:after="0" w:line="360" w:lineRule="auto"/>
        <w:jc w:val="center"/>
        <w:textAlignment w:val="baseline"/>
        <w:rPr>
          <w:rFonts w:ascii="Times New Roman" w:eastAsia="Times New Roman" w:hAnsi="Times New Roman" w:cs="Times New Roman"/>
          <w:b/>
          <w:bCs/>
          <w:color w:val="000000"/>
          <w:sz w:val="24"/>
          <w:szCs w:val="24"/>
          <w:lang w:val="en-US" w:eastAsia="en-IN"/>
          <w:rPrChange w:id="61" w:author="Sravya Patharlapalli" w:date="2021-12-16T19:19:00Z">
            <w:rPr>
              <w:rFonts w:ascii="Segoe UI" w:eastAsia="Times New Roman" w:hAnsi="Segoe UI" w:cs="Segoe UI"/>
              <w:sz w:val="18"/>
              <w:szCs w:val="18"/>
              <w:lang w:eastAsia="en-IN"/>
            </w:rPr>
          </w:rPrChange>
        </w:rPr>
      </w:pPr>
      <w:r w:rsidRPr="00EE55B9">
        <w:rPr>
          <w:rFonts w:ascii="Times New Roman" w:eastAsia="Times New Roman" w:hAnsi="Times New Roman" w:cs="Times New Roman"/>
          <w:b/>
          <w:bCs/>
          <w:color w:val="000000"/>
          <w:sz w:val="24"/>
          <w:szCs w:val="24"/>
          <w:lang w:val="en-US" w:eastAsia="en-IN"/>
        </w:rPr>
        <w:t>External Examiner</w:t>
      </w:r>
    </w:p>
    <w:p w14:paraId="543A64AE" w14:textId="20DF04E9" w:rsidR="00DD09E0" w:rsidRPr="004A0643" w:rsidRDefault="00DD09E0">
      <w:pPr>
        <w:spacing w:after="0" w:line="480" w:lineRule="auto"/>
        <w:jc w:val="center"/>
        <w:textAlignment w:val="baseline"/>
        <w:rPr>
          <w:rFonts w:ascii="Times New Roman" w:eastAsia="Times New Roman" w:hAnsi="Times New Roman" w:cs="Times New Roman"/>
          <w:sz w:val="28"/>
          <w:szCs w:val="28"/>
          <w:lang w:eastAsia="en-IN"/>
          <w:rPrChange w:id="62" w:author="Sravya Patharlapalli" w:date="2021-12-16T19:19:00Z">
            <w:rPr>
              <w:rFonts w:ascii="Segoe UI" w:eastAsia="Times New Roman" w:hAnsi="Segoe UI" w:cs="Segoe UI"/>
              <w:sz w:val="28"/>
              <w:szCs w:val="28"/>
              <w:lang w:eastAsia="en-IN"/>
            </w:rPr>
          </w:rPrChange>
        </w:rPr>
        <w:pPrChange w:id="63" w:author="Sravya Patharlapalli" w:date="2021-12-17T18:27:00Z">
          <w:pPr>
            <w:spacing w:after="0" w:line="360" w:lineRule="auto"/>
            <w:textAlignment w:val="baseline"/>
          </w:pPr>
        </w:pPrChange>
      </w:pPr>
      <w:r w:rsidRPr="004A0643">
        <w:rPr>
          <w:rFonts w:ascii="Times New Roman" w:eastAsia="Times New Roman" w:hAnsi="Times New Roman" w:cs="Times New Roman"/>
          <w:b/>
          <w:bCs/>
          <w:color w:val="000000"/>
          <w:sz w:val="32"/>
          <w:szCs w:val="32"/>
          <w:lang w:val="en-US" w:eastAsia="en-IN"/>
        </w:rPr>
        <w:lastRenderedPageBreak/>
        <w:t>ACKNOWLEDGEMENT</w:t>
      </w:r>
    </w:p>
    <w:p w14:paraId="42F8B215" w14:textId="47D44570" w:rsidR="00DD09E0" w:rsidRPr="004A0643" w:rsidRDefault="64A3F0A9" w:rsidP="009D5671">
      <w:pPr>
        <w:spacing w:line="360" w:lineRule="auto"/>
        <w:jc w:val="both"/>
        <w:textAlignment w:val="baseline"/>
        <w:rPr>
          <w:rFonts w:ascii="Times New Roman" w:eastAsia="Times New Roman" w:hAnsi="Times New Roman" w:cs="Times New Roman"/>
          <w:sz w:val="18"/>
          <w:szCs w:val="18"/>
          <w:lang w:eastAsia="en-IN"/>
          <w:rPrChange w:id="64" w:author="Sravya Patharlapalli" w:date="2021-12-16T19:19:00Z">
            <w:rPr>
              <w:rFonts w:ascii="Segoe UI" w:eastAsia="Times New Roman" w:hAnsi="Segoe UI" w:cs="Segoe UI"/>
              <w:sz w:val="18"/>
              <w:szCs w:val="18"/>
              <w:lang w:eastAsia="en-IN"/>
            </w:rPr>
          </w:rPrChange>
        </w:rPr>
      </w:pPr>
      <w:r w:rsidRPr="004A0643">
        <w:rPr>
          <w:rFonts w:ascii="Times New Roman" w:eastAsia="Times New Roman" w:hAnsi="Times New Roman" w:cs="Times New Roman"/>
          <w:color w:val="000000" w:themeColor="text1"/>
          <w:sz w:val="24"/>
          <w:szCs w:val="24"/>
          <w:lang w:val="en-US" w:eastAsia="en-IN"/>
        </w:rPr>
        <w:t xml:space="preserve">We would like to express our sincere thanks to </w:t>
      </w:r>
      <w:r w:rsidRPr="004A0643">
        <w:rPr>
          <w:rFonts w:ascii="Times New Roman" w:eastAsia="Times New Roman" w:hAnsi="Times New Roman" w:cs="Times New Roman"/>
          <w:b/>
          <w:bCs/>
          <w:color w:val="000000" w:themeColor="text1"/>
          <w:sz w:val="24"/>
          <w:szCs w:val="24"/>
          <w:lang w:val="en-US" w:eastAsia="en-IN"/>
        </w:rPr>
        <w:t>Dr. K.</w:t>
      </w:r>
      <w:r w:rsidR="00457A86">
        <w:rPr>
          <w:rFonts w:ascii="Times New Roman" w:eastAsia="Times New Roman" w:hAnsi="Times New Roman" w:cs="Times New Roman"/>
          <w:b/>
          <w:bCs/>
          <w:color w:val="000000" w:themeColor="text1"/>
          <w:sz w:val="24"/>
          <w:szCs w:val="24"/>
          <w:lang w:val="en-US" w:eastAsia="en-IN"/>
        </w:rPr>
        <w:t xml:space="preserve"> </w:t>
      </w:r>
      <w:r w:rsidR="00F538F0">
        <w:rPr>
          <w:rFonts w:ascii="Times New Roman" w:eastAsia="Times New Roman" w:hAnsi="Times New Roman" w:cs="Times New Roman"/>
          <w:b/>
          <w:bCs/>
          <w:color w:val="000000" w:themeColor="text1"/>
          <w:sz w:val="24"/>
          <w:szCs w:val="24"/>
          <w:lang w:val="en-US" w:eastAsia="en-IN"/>
        </w:rPr>
        <w:t>S.</w:t>
      </w:r>
      <w:ins w:id="65" w:author="Sravya Patharlapalli" w:date="2021-12-17T18:27:00Z">
        <w:r w:rsidR="00CC223C" w:rsidRPr="004A0643">
          <w:rPr>
            <w:rFonts w:ascii="Times New Roman" w:eastAsia="Times New Roman" w:hAnsi="Times New Roman" w:cs="Times New Roman"/>
            <w:b/>
            <w:bCs/>
            <w:color w:val="000000" w:themeColor="text1"/>
            <w:sz w:val="24"/>
            <w:szCs w:val="24"/>
            <w:lang w:val="en-US" w:eastAsia="en-IN"/>
          </w:rPr>
          <w:t> </w:t>
        </w:r>
      </w:ins>
      <w:r w:rsidRPr="004A0643">
        <w:rPr>
          <w:rFonts w:ascii="Times New Roman" w:eastAsia="Times New Roman" w:hAnsi="Times New Roman" w:cs="Times New Roman"/>
          <w:b/>
          <w:bCs/>
          <w:color w:val="000000" w:themeColor="text1"/>
          <w:sz w:val="24"/>
          <w:szCs w:val="24"/>
          <w:lang w:val="en-US" w:eastAsia="en-IN"/>
        </w:rPr>
        <w:t>Reddy</w:t>
      </w:r>
      <w:r w:rsidRPr="004A0643">
        <w:rPr>
          <w:rFonts w:ascii="Times New Roman" w:eastAsia="Times New Roman" w:hAnsi="Times New Roman" w:cs="Times New Roman"/>
          <w:color w:val="000000" w:themeColor="text1"/>
          <w:sz w:val="24"/>
          <w:szCs w:val="24"/>
          <w:lang w:val="en-US" w:eastAsia="en-IN"/>
        </w:rPr>
        <w:t>, Dean, Academics and Planning,</w:t>
      </w:r>
      <w:r w:rsidRPr="004A0643">
        <w:rPr>
          <w:rFonts w:ascii="Times New Roman" w:eastAsia="Times New Roman" w:hAnsi="Times New Roman" w:cs="Times New Roman"/>
          <w:b/>
          <w:bCs/>
          <w:color w:val="000000" w:themeColor="text1"/>
          <w:sz w:val="24"/>
          <w:szCs w:val="24"/>
          <w:lang w:val="en-US" w:eastAsia="en-IN"/>
        </w:rPr>
        <w:t> </w:t>
      </w:r>
      <w:r w:rsidRPr="004A0643">
        <w:rPr>
          <w:rFonts w:ascii="Times New Roman" w:eastAsia="Times New Roman" w:hAnsi="Times New Roman" w:cs="Times New Roman"/>
          <w:color w:val="000000" w:themeColor="text1"/>
          <w:sz w:val="24"/>
          <w:szCs w:val="24"/>
          <w:lang w:val="en-US" w:eastAsia="en-IN"/>
        </w:rPr>
        <w:t>Head of the Department of Information Technology, Anurag Group of Institutions, </w:t>
      </w:r>
      <w:proofErr w:type="spellStart"/>
      <w:r w:rsidRPr="004A0643">
        <w:rPr>
          <w:rFonts w:ascii="Times New Roman" w:eastAsia="Times New Roman" w:hAnsi="Times New Roman" w:cs="Times New Roman"/>
          <w:color w:val="000000" w:themeColor="text1"/>
          <w:sz w:val="24"/>
          <w:szCs w:val="24"/>
          <w:lang w:val="en-US" w:eastAsia="en-IN"/>
        </w:rPr>
        <w:t>Ghatkesar</w:t>
      </w:r>
      <w:proofErr w:type="spellEnd"/>
      <w:r w:rsidRPr="004A0643">
        <w:rPr>
          <w:rFonts w:ascii="Times New Roman" w:eastAsia="Times New Roman" w:hAnsi="Times New Roman" w:cs="Times New Roman"/>
          <w:color w:val="000000" w:themeColor="text1"/>
          <w:sz w:val="24"/>
          <w:szCs w:val="24"/>
          <w:lang w:val="en-US" w:eastAsia="en-IN"/>
        </w:rPr>
        <w:t>, whose motivation in the field of software development has made us to overcome all hardships during the course of study and successful completion of project.</w:t>
      </w:r>
      <w:r w:rsidRPr="004A0643">
        <w:rPr>
          <w:rFonts w:ascii="Times New Roman" w:eastAsia="Times New Roman" w:hAnsi="Times New Roman" w:cs="Times New Roman"/>
          <w:color w:val="000000" w:themeColor="text1"/>
          <w:sz w:val="24"/>
          <w:szCs w:val="24"/>
          <w:lang w:eastAsia="en-IN"/>
        </w:rPr>
        <w:t> </w:t>
      </w:r>
    </w:p>
    <w:p w14:paraId="5AC153D8" w14:textId="77777777" w:rsidR="00CC223C" w:rsidRDefault="00DD09E0" w:rsidP="005478D8">
      <w:pPr>
        <w:spacing w:after="0" w:line="360" w:lineRule="auto"/>
        <w:jc w:val="both"/>
        <w:textAlignment w:val="baseline"/>
        <w:rPr>
          <w:ins w:id="66" w:author="Sravya Patharlapalli" w:date="2021-12-17T18:27:00Z"/>
          <w:rFonts w:ascii="Times New Roman" w:eastAsia="Times New Roman" w:hAnsi="Times New Roman" w:cs="Times New Roman"/>
          <w:color w:val="000000"/>
          <w:sz w:val="24"/>
          <w:szCs w:val="24"/>
          <w:lang w:val="en-US" w:eastAsia="en-IN"/>
        </w:rPr>
      </w:pPr>
      <w:r w:rsidRPr="004A0643">
        <w:rPr>
          <w:rFonts w:ascii="Times New Roman" w:eastAsia="Times New Roman" w:hAnsi="Times New Roman" w:cs="Times New Roman"/>
          <w:color w:val="000000"/>
          <w:sz w:val="24"/>
          <w:szCs w:val="24"/>
          <w:lang w:val="en-US" w:eastAsia="en-IN"/>
        </w:rPr>
        <w:t>We would like to express our profound sense of gratitude to all for having helped us in completing this dissertation. We would like to express our deep-felt gratitude and sincere thanks to our guide </w:t>
      </w:r>
    </w:p>
    <w:p w14:paraId="59D4B5D4" w14:textId="4DEBC5A2" w:rsidR="00DD09E0" w:rsidRPr="004A0643" w:rsidRDefault="00DD09E0" w:rsidP="00980F33">
      <w:pPr>
        <w:spacing w:line="360" w:lineRule="auto"/>
        <w:jc w:val="both"/>
        <w:textAlignment w:val="baseline"/>
        <w:rPr>
          <w:rFonts w:ascii="Times New Roman" w:eastAsia="Times New Roman" w:hAnsi="Times New Roman" w:cs="Times New Roman"/>
          <w:sz w:val="18"/>
          <w:szCs w:val="18"/>
          <w:lang w:eastAsia="en-IN"/>
          <w:rPrChange w:id="67" w:author="Sravya Patharlapalli" w:date="2021-12-16T19:19:00Z">
            <w:rPr>
              <w:rFonts w:ascii="Segoe UI" w:eastAsia="Times New Roman" w:hAnsi="Segoe UI" w:cs="Segoe UI"/>
              <w:sz w:val="18"/>
              <w:szCs w:val="18"/>
              <w:lang w:eastAsia="en-IN"/>
            </w:rPr>
          </w:rPrChange>
        </w:rPr>
      </w:pPr>
      <w:r w:rsidRPr="004A0643">
        <w:rPr>
          <w:rFonts w:ascii="Times New Roman" w:eastAsia="Times New Roman" w:hAnsi="Times New Roman" w:cs="Times New Roman"/>
          <w:b/>
          <w:bCs/>
          <w:color w:val="000000"/>
          <w:sz w:val="24"/>
          <w:szCs w:val="24"/>
          <w:lang w:val="en-US" w:eastAsia="en-IN"/>
        </w:rPr>
        <w:t>Mr. </w:t>
      </w:r>
      <w:r w:rsidR="00360034">
        <w:rPr>
          <w:rFonts w:ascii="Times New Roman" w:eastAsia="Times New Roman" w:hAnsi="Times New Roman" w:cs="Times New Roman"/>
          <w:b/>
          <w:bCs/>
          <w:color w:val="000000"/>
          <w:sz w:val="24"/>
          <w:szCs w:val="24"/>
          <w:lang w:val="en-US" w:eastAsia="en-IN"/>
        </w:rPr>
        <w:t>A. Sriram</w:t>
      </w:r>
      <w:r w:rsidRPr="004A0643">
        <w:rPr>
          <w:rFonts w:ascii="Times New Roman" w:eastAsia="Times New Roman" w:hAnsi="Times New Roman" w:cs="Times New Roman"/>
          <w:b/>
          <w:bCs/>
          <w:color w:val="000000"/>
          <w:sz w:val="24"/>
          <w:szCs w:val="24"/>
          <w:lang w:val="en-US" w:eastAsia="en-IN"/>
        </w:rPr>
        <w:t>, </w:t>
      </w:r>
      <w:r w:rsidRPr="004A0643">
        <w:rPr>
          <w:rFonts w:ascii="Times New Roman" w:eastAsia="Times New Roman" w:hAnsi="Times New Roman" w:cs="Times New Roman"/>
          <w:color w:val="000000"/>
          <w:sz w:val="24"/>
          <w:szCs w:val="24"/>
          <w:lang w:val="en-US" w:eastAsia="en-IN"/>
        </w:rPr>
        <w:t>Assistant Professor, Department of Information Technology, Anurag Group of Institutions, </w:t>
      </w:r>
      <w:proofErr w:type="spellStart"/>
      <w:r w:rsidRPr="004A0643">
        <w:rPr>
          <w:rFonts w:ascii="Times New Roman" w:eastAsia="Times New Roman" w:hAnsi="Times New Roman" w:cs="Times New Roman"/>
          <w:color w:val="000000"/>
          <w:sz w:val="24"/>
          <w:szCs w:val="24"/>
          <w:lang w:val="en-US" w:eastAsia="en-IN"/>
        </w:rPr>
        <w:t>Ghatkesar</w:t>
      </w:r>
      <w:proofErr w:type="spellEnd"/>
      <w:r w:rsidRPr="004A0643">
        <w:rPr>
          <w:rFonts w:ascii="Times New Roman" w:eastAsia="Times New Roman" w:hAnsi="Times New Roman" w:cs="Times New Roman"/>
          <w:color w:val="000000"/>
          <w:sz w:val="24"/>
          <w:szCs w:val="24"/>
          <w:lang w:val="en-US" w:eastAsia="en-IN"/>
        </w:rPr>
        <w:t>, for his skillful guidance, timely suggestions and encouragement in completing this project.</w:t>
      </w:r>
      <w:r w:rsidRPr="004A0643">
        <w:rPr>
          <w:rFonts w:ascii="Times New Roman" w:eastAsia="Times New Roman" w:hAnsi="Times New Roman" w:cs="Times New Roman"/>
          <w:color w:val="000000"/>
          <w:sz w:val="24"/>
          <w:szCs w:val="24"/>
          <w:lang w:eastAsia="en-IN"/>
        </w:rPr>
        <w:t> </w:t>
      </w:r>
    </w:p>
    <w:p w14:paraId="68058F7B" w14:textId="77777777" w:rsidR="000A7546" w:rsidRDefault="00DD09E0" w:rsidP="007E2CFB">
      <w:pPr>
        <w:spacing w:after="0" w:line="360" w:lineRule="auto"/>
        <w:jc w:val="both"/>
        <w:textAlignment w:val="baseline"/>
        <w:rPr>
          <w:ins w:id="68" w:author="Sravya Patharlapalli" w:date="2021-12-17T18:28:00Z"/>
          <w:rFonts w:ascii="Times New Roman" w:eastAsia="Times New Roman" w:hAnsi="Times New Roman" w:cs="Times New Roman"/>
          <w:color w:val="000000"/>
          <w:sz w:val="24"/>
          <w:szCs w:val="24"/>
          <w:lang w:val="en-US" w:eastAsia="en-IN"/>
        </w:rPr>
      </w:pPr>
      <w:r w:rsidRPr="004A0643">
        <w:rPr>
          <w:rFonts w:ascii="Times New Roman" w:eastAsia="Times New Roman" w:hAnsi="Times New Roman" w:cs="Times New Roman"/>
          <w:color w:val="000000"/>
          <w:sz w:val="24"/>
          <w:szCs w:val="24"/>
          <w:lang w:val="en-US" w:eastAsia="en-IN"/>
        </w:rPr>
        <w:t>We extend our sincere thanks to</w:t>
      </w:r>
      <w:r w:rsidR="00A931CD" w:rsidRPr="004A0643">
        <w:rPr>
          <w:rFonts w:ascii="Times New Roman" w:eastAsia="Times New Roman" w:hAnsi="Times New Roman" w:cs="Times New Roman"/>
          <w:color w:val="000000"/>
          <w:sz w:val="24"/>
          <w:szCs w:val="24"/>
          <w:lang w:val="en-US" w:eastAsia="en-IN"/>
        </w:rPr>
        <w:t xml:space="preserve"> </w:t>
      </w:r>
      <w:r w:rsidR="00A931CD" w:rsidRPr="000A7546">
        <w:rPr>
          <w:rFonts w:ascii="Times New Roman" w:eastAsia="Times New Roman" w:hAnsi="Times New Roman" w:cs="Times New Roman"/>
          <w:b/>
          <w:bCs/>
          <w:color w:val="000000"/>
          <w:sz w:val="24"/>
          <w:szCs w:val="24"/>
          <w:lang w:val="en-US" w:eastAsia="en-IN"/>
          <w:rPrChange w:id="69" w:author="Sravya Patharlapalli" w:date="2021-12-17T18:28:00Z">
            <w:rPr>
              <w:rFonts w:ascii="Times New Roman" w:eastAsia="Times New Roman" w:hAnsi="Times New Roman" w:cs="Times New Roman"/>
              <w:color w:val="000000"/>
              <w:sz w:val="24"/>
              <w:szCs w:val="24"/>
              <w:lang w:val="en-US" w:eastAsia="en-IN"/>
            </w:rPr>
          </w:rPrChange>
        </w:rPr>
        <w:t>Dr. G. Vishnu Murthy</w:t>
      </w:r>
      <w:r w:rsidR="00D93912" w:rsidRPr="004A0643">
        <w:rPr>
          <w:rFonts w:ascii="Times New Roman" w:eastAsia="Times New Roman" w:hAnsi="Times New Roman" w:cs="Times New Roman"/>
          <w:color w:val="000000"/>
          <w:sz w:val="24"/>
          <w:szCs w:val="24"/>
          <w:lang w:val="en-US" w:eastAsia="en-IN"/>
        </w:rPr>
        <w:t xml:space="preserve">, Dean, School of Engineering, </w:t>
      </w:r>
    </w:p>
    <w:p w14:paraId="3999CA8A" w14:textId="2512FB9D" w:rsidR="00E96AED" w:rsidRPr="00977AED" w:rsidRDefault="00D93912" w:rsidP="007E2CFB">
      <w:pPr>
        <w:spacing w:line="360" w:lineRule="auto"/>
        <w:jc w:val="both"/>
        <w:textAlignment w:val="baseline"/>
        <w:rPr>
          <w:rFonts w:ascii="Times New Roman" w:eastAsia="Times New Roman" w:hAnsi="Times New Roman" w:cs="Times New Roman"/>
          <w:sz w:val="18"/>
          <w:szCs w:val="18"/>
          <w:lang w:eastAsia="en-IN"/>
        </w:rPr>
      </w:pPr>
      <w:r w:rsidRPr="000A7546">
        <w:rPr>
          <w:rFonts w:ascii="Times New Roman" w:eastAsia="Times New Roman" w:hAnsi="Times New Roman" w:cs="Times New Roman"/>
          <w:b/>
          <w:bCs/>
          <w:color w:val="000000"/>
          <w:sz w:val="24"/>
          <w:szCs w:val="24"/>
          <w:lang w:val="en-US" w:eastAsia="en-IN"/>
          <w:rPrChange w:id="70" w:author="Sravya Patharlapalli" w:date="2021-12-17T18:28:00Z">
            <w:rPr>
              <w:rFonts w:ascii="Times New Roman" w:eastAsia="Times New Roman" w:hAnsi="Times New Roman" w:cs="Times New Roman"/>
              <w:color w:val="000000"/>
              <w:sz w:val="24"/>
              <w:szCs w:val="24"/>
              <w:lang w:val="en-US" w:eastAsia="en-IN"/>
            </w:rPr>
          </w:rPrChange>
        </w:rPr>
        <w:t>Dr. K.</w:t>
      </w:r>
      <w:r w:rsidR="00F538F0">
        <w:rPr>
          <w:rFonts w:ascii="Times New Roman" w:eastAsia="Times New Roman" w:hAnsi="Times New Roman" w:cs="Times New Roman"/>
          <w:b/>
          <w:bCs/>
          <w:color w:val="000000"/>
          <w:sz w:val="24"/>
          <w:szCs w:val="24"/>
          <w:lang w:val="en-US" w:eastAsia="en-IN"/>
        </w:rPr>
        <w:t xml:space="preserve"> S.</w:t>
      </w:r>
      <w:ins w:id="71" w:author="Sravya Patharlapalli" w:date="2021-12-17T18:28:00Z">
        <w:r w:rsidR="000A7546" w:rsidRPr="000A7546">
          <w:rPr>
            <w:rFonts w:ascii="Times New Roman" w:eastAsia="Times New Roman" w:hAnsi="Times New Roman" w:cs="Times New Roman"/>
            <w:b/>
            <w:bCs/>
            <w:color w:val="000000"/>
            <w:sz w:val="24"/>
            <w:szCs w:val="24"/>
            <w:lang w:val="en-US" w:eastAsia="en-IN"/>
            <w:rPrChange w:id="72" w:author="Sravya Patharlapalli" w:date="2021-12-17T18:28:00Z">
              <w:rPr>
                <w:rFonts w:ascii="Times New Roman" w:eastAsia="Times New Roman" w:hAnsi="Times New Roman" w:cs="Times New Roman"/>
                <w:color w:val="000000"/>
                <w:sz w:val="24"/>
                <w:szCs w:val="24"/>
                <w:lang w:val="en-US" w:eastAsia="en-IN"/>
              </w:rPr>
            </w:rPrChange>
          </w:rPr>
          <w:t> </w:t>
        </w:r>
      </w:ins>
      <w:r w:rsidRPr="000A7546">
        <w:rPr>
          <w:rFonts w:ascii="Times New Roman" w:eastAsia="Times New Roman" w:hAnsi="Times New Roman" w:cs="Times New Roman"/>
          <w:b/>
          <w:bCs/>
          <w:color w:val="000000"/>
          <w:sz w:val="24"/>
          <w:szCs w:val="24"/>
          <w:lang w:val="en-US" w:eastAsia="en-IN"/>
          <w:rPrChange w:id="73" w:author="Sravya Patharlapalli" w:date="2021-12-17T18:28:00Z">
            <w:rPr>
              <w:rFonts w:ascii="Times New Roman" w:eastAsia="Times New Roman" w:hAnsi="Times New Roman" w:cs="Times New Roman"/>
              <w:color w:val="000000"/>
              <w:sz w:val="24"/>
              <w:szCs w:val="24"/>
              <w:lang w:val="en-US" w:eastAsia="en-IN"/>
            </w:rPr>
          </w:rPrChange>
        </w:rPr>
        <w:t>Reddy</w:t>
      </w:r>
      <w:r w:rsidRPr="004A0643">
        <w:rPr>
          <w:rFonts w:ascii="Times New Roman" w:eastAsia="Times New Roman" w:hAnsi="Times New Roman" w:cs="Times New Roman"/>
          <w:color w:val="000000"/>
          <w:sz w:val="24"/>
          <w:szCs w:val="24"/>
          <w:lang w:val="en-US" w:eastAsia="en-IN"/>
        </w:rPr>
        <w:t>, Dean, Academics and Planning,</w:t>
      </w:r>
      <w:r w:rsidRPr="004A0643">
        <w:rPr>
          <w:rFonts w:ascii="Times New Roman" w:eastAsia="Times New Roman" w:hAnsi="Times New Roman" w:cs="Times New Roman"/>
          <w:b/>
          <w:bCs/>
          <w:color w:val="000000"/>
          <w:sz w:val="24"/>
          <w:szCs w:val="24"/>
          <w:lang w:val="en-US" w:eastAsia="en-IN"/>
        </w:rPr>
        <w:t> </w:t>
      </w:r>
      <w:r w:rsidRPr="004A0643">
        <w:rPr>
          <w:rFonts w:ascii="Times New Roman" w:eastAsia="Times New Roman" w:hAnsi="Times New Roman" w:cs="Times New Roman"/>
          <w:color w:val="000000"/>
          <w:sz w:val="24"/>
          <w:szCs w:val="24"/>
          <w:lang w:val="en-US" w:eastAsia="en-IN"/>
        </w:rPr>
        <w:t>Head of the Department of Information Technology</w:t>
      </w:r>
      <w:r w:rsidR="00DD09E0" w:rsidRPr="004A0643">
        <w:rPr>
          <w:rFonts w:ascii="Times New Roman" w:eastAsia="Times New Roman" w:hAnsi="Times New Roman" w:cs="Times New Roman"/>
          <w:color w:val="000000"/>
          <w:sz w:val="24"/>
          <w:szCs w:val="24"/>
          <w:lang w:val="en-US" w:eastAsia="en-IN"/>
        </w:rPr>
        <w:t xml:space="preserve">, of </w:t>
      </w:r>
      <w:r w:rsidR="00DD09E0" w:rsidRPr="00722DBE">
        <w:rPr>
          <w:rFonts w:ascii="Times New Roman" w:eastAsia="Times New Roman" w:hAnsi="Times New Roman" w:cs="Times New Roman"/>
          <w:b/>
          <w:bCs/>
          <w:color w:val="000000"/>
          <w:sz w:val="24"/>
          <w:szCs w:val="24"/>
          <w:lang w:val="en-US" w:eastAsia="en-IN"/>
          <w:rPrChange w:id="74" w:author="Sravya Patharlapalli" w:date="2021-12-17T18:28:00Z">
            <w:rPr>
              <w:rFonts w:ascii="Times New Roman" w:eastAsia="Times New Roman" w:hAnsi="Times New Roman" w:cs="Times New Roman"/>
              <w:color w:val="000000"/>
              <w:sz w:val="24"/>
              <w:szCs w:val="24"/>
              <w:lang w:val="en-US" w:eastAsia="en-IN"/>
            </w:rPr>
          </w:rPrChange>
        </w:rPr>
        <w:t>Anurag Group of Institutions</w:t>
      </w:r>
      <w:r w:rsidR="00DD09E0" w:rsidRPr="004A0643">
        <w:rPr>
          <w:rFonts w:ascii="Times New Roman" w:eastAsia="Times New Roman" w:hAnsi="Times New Roman" w:cs="Times New Roman"/>
          <w:color w:val="000000"/>
          <w:sz w:val="24"/>
          <w:szCs w:val="24"/>
          <w:lang w:val="en-US" w:eastAsia="en-IN"/>
        </w:rPr>
        <w:t>, </w:t>
      </w:r>
      <w:proofErr w:type="spellStart"/>
      <w:r w:rsidR="00DD09E0" w:rsidRPr="004A0643">
        <w:rPr>
          <w:rFonts w:ascii="Times New Roman" w:eastAsia="Times New Roman" w:hAnsi="Times New Roman" w:cs="Times New Roman"/>
          <w:color w:val="000000"/>
          <w:sz w:val="24"/>
          <w:szCs w:val="24"/>
          <w:lang w:val="en-US" w:eastAsia="en-IN"/>
        </w:rPr>
        <w:t>Venkatapur</w:t>
      </w:r>
      <w:proofErr w:type="spellEnd"/>
      <w:r w:rsidR="00DD09E0" w:rsidRPr="004A0643">
        <w:rPr>
          <w:rFonts w:ascii="Times New Roman" w:eastAsia="Times New Roman" w:hAnsi="Times New Roman" w:cs="Times New Roman"/>
          <w:color w:val="000000"/>
          <w:sz w:val="24"/>
          <w:szCs w:val="24"/>
          <w:lang w:val="en-US" w:eastAsia="en-IN"/>
        </w:rPr>
        <w:t>(V), </w:t>
      </w:r>
      <w:proofErr w:type="spellStart"/>
      <w:r w:rsidR="00DD09E0" w:rsidRPr="004A0643">
        <w:rPr>
          <w:rFonts w:ascii="Times New Roman" w:eastAsia="Times New Roman" w:hAnsi="Times New Roman" w:cs="Times New Roman"/>
          <w:color w:val="000000"/>
          <w:sz w:val="24"/>
          <w:szCs w:val="24"/>
          <w:lang w:val="en-US" w:eastAsia="en-IN"/>
        </w:rPr>
        <w:t>Ghatkesar</w:t>
      </w:r>
      <w:proofErr w:type="spellEnd"/>
      <w:r w:rsidR="00DD09E0" w:rsidRPr="004A0643">
        <w:rPr>
          <w:rFonts w:ascii="Times New Roman" w:eastAsia="Times New Roman" w:hAnsi="Times New Roman" w:cs="Times New Roman"/>
          <w:color w:val="000000"/>
          <w:sz w:val="24"/>
          <w:szCs w:val="24"/>
          <w:lang w:val="en-US" w:eastAsia="en-IN"/>
        </w:rPr>
        <w:t>(M), R.</w:t>
      </w:r>
      <w:r w:rsidR="00002D7E" w:rsidRPr="004A0643">
        <w:rPr>
          <w:rFonts w:ascii="Times New Roman" w:eastAsia="Times New Roman" w:hAnsi="Times New Roman" w:cs="Times New Roman"/>
          <w:color w:val="000000"/>
          <w:sz w:val="24"/>
          <w:szCs w:val="24"/>
          <w:lang w:val="en-US" w:eastAsia="en-IN"/>
        </w:rPr>
        <w:t xml:space="preserve"> </w:t>
      </w:r>
      <w:r w:rsidR="00DD09E0" w:rsidRPr="004A0643">
        <w:rPr>
          <w:rFonts w:ascii="Times New Roman" w:eastAsia="Times New Roman" w:hAnsi="Times New Roman" w:cs="Times New Roman"/>
          <w:color w:val="000000"/>
          <w:sz w:val="24"/>
          <w:szCs w:val="24"/>
          <w:lang w:val="en-US" w:eastAsia="en-IN"/>
        </w:rPr>
        <w:t>R.</w:t>
      </w:r>
      <w:r w:rsidR="00002D7E" w:rsidRPr="004A0643">
        <w:rPr>
          <w:rFonts w:ascii="Times New Roman" w:eastAsia="Times New Roman" w:hAnsi="Times New Roman" w:cs="Times New Roman"/>
          <w:color w:val="000000"/>
          <w:sz w:val="24"/>
          <w:szCs w:val="24"/>
          <w:lang w:val="en-US" w:eastAsia="en-IN"/>
        </w:rPr>
        <w:t xml:space="preserve"> </w:t>
      </w:r>
      <w:proofErr w:type="spellStart"/>
      <w:r w:rsidR="00DD09E0" w:rsidRPr="004A0643">
        <w:rPr>
          <w:rFonts w:ascii="Times New Roman" w:eastAsia="Times New Roman" w:hAnsi="Times New Roman" w:cs="Times New Roman"/>
          <w:color w:val="000000"/>
          <w:sz w:val="24"/>
          <w:szCs w:val="24"/>
          <w:lang w:val="en-US" w:eastAsia="en-IN"/>
        </w:rPr>
        <w:t>Dist</w:t>
      </w:r>
      <w:proofErr w:type="spellEnd"/>
      <w:r w:rsidR="00DD09E0" w:rsidRPr="004A0643">
        <w:rPr>
          <w:rFonts w:ascii="Times New Roman" w:eastAsia="Times New Roman" w:hAnsi="Times New Roman" w:cs="Times New Roman"/>
          <w:color w:val="000000"/>
          <w:sz w:val="24"/>
          <w:szCs w:val="24"/>
          <w:lang w:val="en-US" w:eastAsia="en-IN"/>
        </w:rPr>
        <w:t>, for their encouragement and constant help.</w:t>
      </w:r>
      <w:r w:rsidR="00DD09E0" w:rsidRPr="004A0643">
        <w:rPr>
          <w:rFonts w:ascii="Times New Roman" w:eastAsia="Times New Roman" w:hAnsi="Times New Roman" w:cs="Times New Roman"/>
          <w:color w:val="000000"/>
          <w:sz w:val="24"/>
          <w:szCs w:val="24"/>
          <w:lang w:eastAsia="en-IN"/>
        </w:rPr>
        <w:t> </w:t>
      </w:r>
    </w:p>
    <w:p w14:paraId="23E63AD6" w14:textId="7D984CD7" w:rsidR="005478D8" w:rsidRPr="004A0643" w:rsidRDefault="00DD09E0" w:rsidP="005478D8">
      <w:pPr>
        <w:spacing w:after="0" w:line="360" w:lineRule="auto"/>
        <w:jc w:val="both"/>
        <w:textAlignment w:val="baseline"/>
        <w:rPr>
          <w:rFonts w:ascii="Times New Roman" w:eastAsia="Times New Roman" w:hAnsi="Times New Roman" w:cs="Times New Roman"/>
          <w:color w:val="000000"/>
          <w:sz w:val="24"/>
          <w:szCs w:val="24"/>
          <w:lang w:eastAsia="en-IN"/>
        </w:rPr>
      </w:pPr>
      <w:r w:rsidRPr="004A0643">
        <w:rPr>
          <w:rFonts w:ascii="Times New Roman" w:eastAsia="Times New Roman" w:hAnsi="Times New Roman" w:cs="Times New Roman"/>
          <w:color w:val="000000"/>
          <w:sz w:val="24"/>
          <w:szCs w:val="24"/>
          <w:lang w:val="en-US" w:eastAsia="en-IN"/>
        </w:rPr>
        <w:t>Finally, we would like to express our heartfelt thanks to our parents who were very supportive both financially and mentally and for their encouragement to achieve our set goals.</w:t>
      </w:r>
      <w:r w:rsidRPr="004A0643">
        <w:rPr>
          <w:rFonts w:ascii="Times New Roman" w:eastAsia="Times New Roman" w:hAnsi="Times New Roman" w:cs="Times New Roman"/>
          <w:color w:val="000000"/>
          <w:sz w:val="24"/>
          <w:szCs w:val="24"/>
          <w:lang w:eastAsia="en-IN"/>
        </w:rPr>
        <w:t> </w:t>
      </w:r>
    </w:p>
    <w:p w14:paraId="11CCC73F" w14:textId="78047A86" w:rsidR="005478D8" w:rsidRPr="004A0643" w:rsidRDefault="005478D8" w:rsidP="005478D8">
      <w:pPr>
        <w:spacing w:after="0" w:line="360" w:lineRule="auto"/>
        <w:jc w:val="both"/>
        <w:textAlignment w:val="baseline"/>
        <w:rPr>
          <w:rFonts w:ascii="Times New Roman" w:eastAsia="Times New Roman" w:hAnsi="Times New Roman" w:cs="Times New Roman"/>
          <w:color w:val="000000"/>
          <w:sz w:val="24"/>
          <w:szCs w:val="24"/>
          <w:lang w:eastAsia="en-IN"/>
        </w:rPr>
      </w:pPr>
    </w:p>
    <w:p w14:paraId="5EDD6130" w14:textId="6DE647AD" w:rsidR="005478D8" w:rsidRPr="004A0643" w:rsidRDefault="005478D8" w:rsidP="005478D8">
      <w:pPr>
        <w:spacing w:after="0" w:line="360" w:lineRule="auto"/>
        <w:jc w:val="both"/>
        <w:textAlignment w:val="baseline"/>
        <w:rPr>
          <w:rFonts w:ascii="Times New Roman" w:eastAsia="Times New Roman" w:hAnsi="Times New Roman" w:cs="Times New Roman"/>
          <w:color w:val="000000"/>
          <w:sz w:val="24"/>
          <w:szCs w:val="24"/>
          <w:lang w:eastAsia="en-IN"/>
        </w:rPr>
      </w:pPr>
    </w:p>
    <w:p w14:paraId="36589E80" w14:textId="77777777" w:rsidR="005478D8" w:rsidRPr="004A0643" w:rsidRDefault="005478D8" w:rsidP="005478D8">
      <w:pPr>
        <w:spacing w:after="0" w:line="360" w:lineRule="auto"/>
        <w:jc w:val="both"/>
        <w:textAlignment w:val="baseline"/>
        <w:rPr>
          <w:ins w:id="75" w:author="Sravya Patharlapalli" w:date="2021-12-16T18:49:00Z"/>
          <w:rFonts w:ascii="Times New Roman" w:eastAsia="Times New Roman" w:hAnsi="Times New Roman" w:cs="Times New Roman"/>
          <w:sz w:val="18"/>
          <w:szCs w:val="18"/>
          <w:lang w:eastAsia="en-IN"/>
          <w:rPrChange w:id="76" w:author="Sravya Patharlapalli" w:date="2021-12-16T19:19:00Z">
            <w:rPr>
              <w:ins w:id="77" w:author="Sravya Patharlapalli" w:date="2021-12-16T18:49:00Z"/>
              <w:rFonts w:ascii="Segoe UI" w:eastAsia="Times New Roman" w:hAnsi="Segoe UI" w:cs="Segoe UI"/>
              <w:sz w:val="18"/>
              <w:szCs w:val="18"/>
              <w:lang w:eastAsia="en-IN"/>
            </w:rPr>
          </w:rPrChange>
        </w:rPr>
      </w:pPr>
    </w:p>
    <w:p w14:paraId="2B6CBFB7" w14:textId="77777777" w:rsidR="00412D83" w:rsidRPr="004A0643" w:rsidRDefault="00412D83" w:rsidP="005478D8">
      <w:pPr>
        <w:spacing w:after="0" w:line="360" w:lineRule="auto"/>
        <w:jc w:val="both"/>
        <w:textAlignment w:val="baseline"/>
        <w:rPr>
          <w:rFonts w:ascii="Times New Roman" w:eastAsia="Times New Roman" w:hAnsi="Times New Roman" w:cs="Times New Roman"/>
          <w:sz w:val="18"/>
          <w:szCs w:val="18"/>
          <w:lang w:eastAsia="en-IN"/>
          <w:rPrChange w:id="78" w:author="Sravya Patharlapalli" w:date="2021-12-16T19:19:00Z">
            <w:rPr>
              <w:rFonts w:ascii="Segoe UI" w:eastAsia="Times New Roman" w:hAnsi="Segoe UI" w:cs="Segoe UI"/>
              <w:sz w:val="18"/>
              <w:szCs w:val="18"/>
              <w:lang w:eastAsia="en-IN"/>
            </w:rPr>
          </w:rPrChange>
        </w:rPr>
      </w:pPr>
    </w:p>
    <w:p w14:paraId="77CCC18C" w14:textId="77777777" w:rsidR="00DD09E0" w:rsidRPr="004A0643" w:rsidRDefault="00DD09E0" w:rsidP="00DD09E0">
      <w:pPr>
        <w:spacing w:after="0" w:line="240" w:lineRule="auto"/>
        <w:textAlignment w:val="baseline"/>
        <w:rPr>
          <w:rFonts w:ascii="Times New Roman" w:eastAsia="Times New Roman" w:hAnsi="Times New Roman" w:cs="Times New Roman"/>
          <w:sz w:val="18"/>
          <w:szCs w:val="18"/>
          <w:lang w:eastAsia="en-IN"/>
          <w:rPrChange w:id="79" w:author="Sravya Patharlapalli" w:date="2021-12-16T19:19:00Z">
            <w:rPr>
              <w:rFonts w:ascii="Segoe UI" w:eastAsia="Times New Roman" w:hAnsi="Segoe UI" w:cs="Segoe UI"/>
              <w:sz w:val="18"/>
              <w:szCs w:val="18"/>
              <w:lang w:eastAsia="en-IN"/>
            </w:rPr>
          </w:rPrChange>
        </w:rPr>
      </w:pPr>
      <w:r w:rsidRPr="004A0643">
        <w:rPr>
          <w:rFonts w:ascii="Times New Roman" w:eastAsia="Times New Roman" w:hAnsi="Times New Roman" w:cs="Times New Roman"/>
          <w:lang w:eastAsia="en-IN"/>
          <w:rPrChange w:id="80" w:author="Sravya Patharlapalli" w:date="2021-12-16T19:19:00Z">
            <w:rPr>
              <w:rFonts w:ascii="Calibri" w:eastAsia="Times New Roman" w:hAnsi="Calibri" w:cs="Calibri"/>
              <w:lang w:eastAsia="en-IN"/>
            </w:rPr>
          </w:rPrChange>
        </w:rPr>
        <w:t> </w:t>
      </w:r>
      <w:r w:rsidRPr="004A0643">
        <w:rPr>
          <w:rFonts w:ascii="Times New Roman" w:eastAsia="Times New Roman" w:hAnsi="Times New Roman" w:cs="Times New Roman"/>
          <w:lang w:eastAsia="en-IN"/>
          <w:rPrChange w:id="81" w:author="Sravya Patharlapalli" w:date="2021-12-16T19:19:00Z">
            <w:rPr>
              <w:rFonts w:ascii="Calibri" w:eastAsia="Times New Roman" w:hAnsi="Calibri" w:cs="Calibri"/>
              <w:lang w:eastAsia="en-IN"/>
            </w:rPr>
          </w:rPrChange>
        </w:rPr>
        <w:br/>
        <w:t> </w:t>
      </w:r>
    </w:p>
    <w:p w14:paraId="3A0C27BE" w14:textId="7FE2925C" w:rsidR="00496667" w:rsidRPr="00496667" w:rsidRDefault="00360034" w:rsidP="00360034">
      <w:pPr>
        <w:spacing w:after="0" w:line="360" w:lineRule="auto"/>
        <w:ind w:left="3600" w:firstLine="720"/>
        <w:jc w:val="center"/>
        <w:textAlignment w:val="baseline"/>
        <w:rPr>
          <w:rFonts w:ascii="Times New Roman" w:eastAsia="Times New Roman" w:hAnsi="Times New Roman" w:cs="Times New Roman"/>
          <w:b/>
          <w:bCs/>
          <w:sz w:val="18"/>
          <w:szCs w:val="18"/>
          <w:lang w:eastAsia="en-IN"/>
          <w:rPrChange w:id="82" w:author="Sravya Patharlapalli" w:date="2021-12-16T19:19:00Z">
            <w:rPr>
              <w:rFonts w:ascii="Segoe UI" w:eastAsia="Times New Roman" w:hAnsi="Segoe UI" w:cs="Segoe UI"/>
              <w:sz w:val="18"/>
              <w:szCs w:val="18"/>
              <w:lang w:eastAsia="en-IN"/>
            </w:rPr>
          </w:rPrChange>
        </w:rPr>
      </w:pPr>
      <w:r>
        <w:rPr>
          <w:rFonts w:ascii="Times New Roman" w:eastAsia="Calibri" w:hAnsi="Times New Roman" w:cs="Times New Roman"/>
          <w:b/>
          <w:sz w:val="24"/>
          <w:szCs w:val="24"/>
          <w:lang w:val="en-US"/>
        </w:rPr>
        <w:t xml:space="preserve">Brahma </w:t>
      </w:r>
      <w:proofErr w:type="spellStart"/>
      <w:r>
        <w:rPr>
          <w:rFonts w:ascii="Times New Roman" w:eastAsia="Calibri" w:hAnsi="Times New Roman" w:cs="Times New Roman"/>
          <w:b/>
          <w:sz w:val="24"/>
          <w:szCs w:val="24"/>
          <w:lang w:val="en-US"/>
        </w:rPr>
        <w:t>Routhu</w:t>
      </w:r>
      <w:proofErr w:type="spellEnd"/>
      <w:r>
        <w:rPr>
          <w:rFonts w:ascii="Times New Roman" w:eastAsia="Calibri" w:hAnsi="Times New Roman" w:cs="Times New Roman"/>
          <w:b/>
          <w:sz w:val="24"/>
          <w:szCs w:val="24"/>
          <w:lang w:val="en-US"/>
        </w:rPr>
        <w:t xml:space="preserve"> Sai </w:t>
      </w:r>
      <w:proofErr w:type="spellStart"/>
      <w:r>
        <w:rPr>
          <w:rFonts w:ascii="Times New Roman" w:eastAsia="Calibri" w:hAnsi="Times New Roman" w:cs="Times New Roman"/>
          <w:b/>
          <w:sz w:val="24"/>
          <w:szCs w:val="24"/>
          <w:lang w:val="en-US"/>
        </w:rPr>
        <w:t>Teja</w:t>
      </w:r>
      <w:proofErr w:type="spellEnd"/>
      <w:r>
        <w:rPr>
          <w:rFonts w:ascii="Times New Roman" w:eastAsia="Calibri" w:hAnsi="Times New Roman" w:cs="Times New Roman"/>
          <w:b/>
          <w:sz w:val="24"/>
          <w:szCs w:val="24"/>
          <w:lang w:val="en-US"/>
        </w:rPr>
        <w:t xml:space="preserve"> Varma (18H61A1209</w:t>
      </w:r>
      <w:r w:rsidRPr="008D2F6C">
        <w:rPr>
          <w:rFonts w:ascii="Times New Roman" w:eastAsia="Calibri" w:hAnsi="Times New Roman" w:cs="Times New Roman"/>
          <w:b/>
          <w:sz w:val="24"/>
          <w:szCs w:val="24"/>
          <w:lang w:val="en-US"/>
        </w:rPr>
        <w:t>)</w:t>
      </w:r>
    </w:p>
    <w:p w14:paraId="580F37BC" w14:textId="6AA08637" w:rsidR="00360034" w:rsidRPr="008D2F6C" w:rsidRDefault="00360034" w:rsidP="00360034">
      <w:pPr>
        <w:spacing w:after="200" w:line="240" w:lineRule="auto"/>
        <w:ind w:right="282"/>
        <w:jc w:val="right"/>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 xml:space="preserve">  </w:t>
      </w:r>
      <w:proofErr w:type="spellStart"/>
      <w:r>
        <w:rPr>
          <w:rFonts w:ascii="Times New Roman" w:eastAsia="Calibri" w:hAnsi="Times New Roman" w:cs="Times New Roman"/>
          <w:b/>
          <w:sz w:val="24"/>
          <w:szCs w:val="24"/>
          <w:lang w:val="en-US"/>
        </w:rPr>
        <w:t>Sasi</w:t>
      </w:r>
      <w:proofErr w:type="spellEnd"/>
      <w:r>
        <w:rPr>
          <w:rFonts w:ascii="Times New Roman" w:eastAsia="Calibri" w:hAnsi="Times New Roman" w:cs="Times New Roman"/>
          <w:b/>
          <w:sz w:val="24"/>
          <w:szCs w:val="24"/>
          <w:lang w:val="en-US"/>
        </w:rPr>
        <w:t xml:space="preserve"> Kiran Reddy </w:t>
      </w:r>
      <w:proofErr w:type="spellStart"/>
      <w:r>
        <w:rPr>
          <w:rFonts w:ascii="Times New Roman" w:eastAsia="Calibri" w:hAnsi="Times New Roman" w:cs="Times New Roman"/>
          <w:b/>
          <w:sz w:val="24"/>
          <w:szCs w:val="24"/>
          <w:lang w:val="en-US"/>
        </w:rPr>
        <w:t>Kalam</w:t>
      </w:r>
      <w:proofErr w:type="spellEnd"/>
      <w:r>
        <w:rPr>
          <w:rFonts w:ascii="Times New Roman" w:eastAsia="Calibri" w:hAnsi="Times New Roman" w:cs="Times New Roman"/>
          <w:b/>
          <w:sz w:val="24"/>
          <w:szCs w:val="24"/>
          <w:lang w:val="en-US"/>
        </w:rPr>
        <w:t xml:space="preserve"> (18H61A1220</w:t>
      </w:r>
      <w:r w:rsidRPr="008D2F6C">
        <w:rPr>
          <w:rFonts w:ascii="Times New Roman" w:eastAsia="Calibri" w:hAnsi="Times New Roman" w:cs="Times New Roman"/>
          <w:b/>
          <w:sz w:val="24"/>
          <w:szCs w:val="24"/>
          <w:lang w:val="en-US"/>
        </w:rPr>
        <w:t>)</w:t>
      </w:r>
    </w:p>
    <w:p w14:paraId="5ADA16F0" w14:textId="77777777" w:rsidR="00360034" w:rsidRPr="008D2F6C" w:rsidRDefault="00360034" w:rsidP="00360034">
      <w:pPr>
        <w:spacing w:after="200" w:line="240" w:lineRule="auto"/>
        <w:ind w:right="282"/>
        <w:jc w:val="right"/>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 xml:space="preserve">Sujit Reddy </w:t>
      </w:r>
      <w:proofErr w:type="spellStart"/>
      <w:r>
        <w:rPr>
          <w:rFonts w:ascii="Times New Roman" w:eastAsia="Calibri" w:hAnsi="Times New Roman" w:cs="Times New Roman"/>
          <w:b/>
          <w:sz w:val="24"/>
          <w:szCs w:val="24"/>
          <w:lang w:val="en-US"/>
        </w:rPr>
        <w:t>Gaddam</w:t>
      </w:r>
      <w:proofErr w:type="spellEnd"/>
      <w:r>
        <w:rPr>
          <w:rFonts w:ascii="Times New Roman" w:eastAsia="Calibri" w:hAnsi="Times New Roman" w:cs="Times New Roman"/>
          <w:b/>
          <w:sz w:val="24"/>
          <w:szCs w:val="24"/>
          <w:lang w:val="en-US"/>
        </w:rPr>
        <w:t xml:space="preserve"> (18H61A1255</w:t>
      </w:r>
      <w:r w:rsidRPr="008D2F6C">
        <w:rPr>
          <w:rFonts w:ascii="Times New Roman" w:eastAsia="Calibri" w:hAnsi="Times New Roman" w:cs="Times New Roman"/>
          <w:b/>
          <w:sz w:val="24"/>
          <w:szCs w:val="24"/>
          <w:lang w:val="en-US"/>
        </w:rPr>
        <w:t>)</w:t>
      </w:r>
    </w:p>
    <w:p w14:paraId="150AF456" w14:textId="77777777" w:rsidR="00123493" w:rsidRDefault="00DD09E0" w:rsidP="00DD09E0">
      <w:pPr>
        <w:spacing w:after="0" w:line="240" w:lineRule="auto"/>
        <w:textAlignment w:val="baseline"/>
        <w:rPr>
          <w:ins w:id="83" w:author="Sravya Patharlapalli" w:date="2021-12-16T19:30:00Z"/>
          <w:rFonts w:ascii="Times New Roman" w:eastAsia="Times New Roman" w:hAnsi="Times New Roman" w:cs="Times New Roman"/>
          <w:lang w:eastAsia="en-IN"/>
        </w:rPr>
      </w:pPr>
      <w:r w:rsidRPr="004A0643">
        <w:rPr>
          <w:rFonts w:ascii="Times New Roman" w:eastAsia="Times New Roman" w:hAnsi="Times New Roman" w:cs="Times New Roman"/>
          <w:lang w:eastAsia="en-IN"/>
          <w:rPrChange w:id="84"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85" w:author="Sravya Patharlapalli" w:date="2021-12-16T19:19:00Z">
            <w:rPr/>
          </w:rPrChange>
        </w:rPr>
        <w:br/>
      </w:r>
      <w:r w:rsidRPr="004A0643">
        <w:rPr>
          <w:rFonts w:ascii="Times New Roman" w:eastAsia="Times New Roman" w:hAnsi="Times New Roman" w:cs="Times New Roman"/>
          <w:lang w:eastAsia="en-IN"/>
          <w:rPrChange w:id="86"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87" w:author="Sravya Patharlapalli" w:date="2021-12-16T19:19:00Z">
            <w:rPr/>
          </w:rPrChange>
        </w:rPr>
        <w:br/>
      </w:r>
      <w:r w:rsidRPr="004A0643">
        <w:rPr>
          <w:rFonts w:ascii="Times New Roman" w:eastAsia="Times New Roman" w:hAnsi="Times New Roman" w:cs="Times New Roman"/>
          <w:lang w:eastAsia="en-IN"/>
          <w:rPrChange w:id="88"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89" w:author="Sravya Patharlapalli" w:date="2021-12-16T19:19:00Z">
            <w:rPr/>
          </w:rPrChange>
        </w:rPr>
        <w:br/>
      </w:r>
      <w:r w:rsidRPr="004A0643">
        <w:rPr>
          <w:rFonts w:ascii="Times New Roman" w:eastAsia="Times New Roman" w:hAnsi="Times New Roman" w:cs="Times New Roman"/>
          <w:lang w:eastAsia="en-IN"/>
          <w:rPrChange w:id="90"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91" w:author="Sravya Patharlapalli" w:date="2021-12-16T19:19:00Z">
            <w:rPr/>
          </w:rPrChange>
        </w:rPr>
        <w:br/>
      </w:r>
      <w:r w:rsidRPr="004A0643">
        <w:rPr>
          <w:rFonts w:ascii="Times New Roman" w:eastAsia="Times New Roman" w:hAnsi="Times New Roman" w:cs="Times New Roman"/>
          <w:lang w:eastAsia="en-IN"/>
          <w:rPrChange w:id="92"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93" w:author="Sravya Patharlapalli" w:date="2021-12-16T19:19:00Z">
            <w:rPr/>
          </w:rPrChange>
        </w:rPr>
        <w:br/>
      </w:r>
      <w:r w:rsidRPr="004A0643">
        <w:rPr>
          <w:rFonts w:ascii="Times New Roman" w:eastAsia="Times New Roman" w:hAnsi="Times New Roman" w:cs="Times New Roman"/>
          <w:lang w:eastAsia="en-IN"/>
          <w:rPrChange w:id="94" w:author="Sravya Patharlapalli" w:date="2021-12-16T19:19:00Z">
            <w:rPr>
              <w:rFonts w:ascii="Calibri" w:eastAsia="Times New Roman" w:hAnsi="Calibri" w:cs="Calibri"/>
              <w:lang w:eastAsia="en-IN"/>
            </w:rPr>
          </w:rPrChange>
        </w:rPr>
        <w:t> </w:t>
      </w:r>
    </w:p>
    <w:p w14:paraId="1BF1991E" w14:textId="77777777" w:rsidR="001603B4" w:rsidRDefault="001603B4" w:rsidP="00DD09E0">
      <w:pPr>
        <w:spacing w:after="0" w:line="240" w:lineRule="auto"/>
        <w:textAlignment w:val="baseline"/>
        <w:rPr>
          <w:rFonts w:ascii="Times New Roman" w:hAnsi="Times New Roman" w:cs="Times New Roman"/>
        </w:rPr>
      </w:pPr>
    </w:p>
    <w:p w14:paraId="7435B67E" w14:textId="77777777" w:rsidR="001603B4" w:rsidRDefault="001603B4" w:rsidP="00DD09E0">
      <w:pPr>
        <w:spacing w:after="0" w:line="240" w:lineRule="auto"/>
        <w:textAlignment w:val="baseline"/>
        <w:rPr>
          <w:rFonts w:ascii="Times New Roman" w:hAnsi="Times New Roman" w:cs="Times New Roman"/>
        </w:rPr>
      </w:pPr>
    </w:p>
    <w:p w14:paraId="5DA90EBE" w14:textId="77777777" w:rsidR="001603B4" w:rsidRDefault="001603B4" w:rsidP="00DD09E0">
      <w:pPr>
        <w:spacing w:after="0" w:line="240" w:lineRule="auto"/>
        <w:textAlignment w:val="baseline"/>
        <w:rPr>
          <w:rFonts w:ascii="Times New Roman" w:hAnsi="Times New Roman" w:cs="Times New Roman"/>
        </w:rPr>
      </w:pPr>
    </w:p>
    <w:p w14:paraId="68AABE38" w14:textId="77777777" w:rsidR="001603B4" w:rsidRDefault="001603B4" w:rsidP="00DD09E0">
      <w:pPr>
        <w:spacing w:after="0" w:line="240" w:lineRule="auto"/>
        <w:textAlignment w:val="baseline"/>
        <w:rPr>
          <w:rFonts w:ascii="Times New Roman" w:hAnsi="Times New Roman" w:cs="Times New Roman"/>
        </w:rPr>
      </w:pPr>
    </w:p>
    <w:p w14:paraId="05CC4761" w14:textId="79505BA2" w:rsidR="008C503F" w:rsidRPr="004A0643" w:rsidRDefault="00DD09E0" w:rsidP="00DD09E0">
      <w:pPr>
        <w:spacing w:after="0" w:line="240" w:lineRule="auto"/>
        <w:textAlignment w:val="baseline"/>
        <w:rPr>
          <w:rFonts w:ascii="Times New Roman" w:eastAsia="Times New Roman" w:hAnsi="Times New Roman" w:cs="Times New Roman"/>
          <w:lang w:eastAsia="en-IN"/>
          <w:rPrChange w:id="95" w:author="Sravya Patharlapalli" w:date="2021-12-16T19:19:00Z">
            <w:rPr>
              <w:rFonts w:ascii="Calibri" w:eastAsia="Times New Roman" w:hAnsi="Calibri" w:cs="Calibri"/>
              <w:lang w:eastAsia="en-IN"/>
            </w:rPr>
          </w:rPrChange>
        </w:rPr>
      </w:pPr>
      <w:r w:rsidRPr="004A0643">
        <w:rPr>
          <w:rFonts w:ascii="Times New Roman" w:hAnsi="Times New Roman" w:cs="Times New Roman"/>
          <w:rPrChange w:id="96" w:author="Sravya Patharlapalli" w:date="2021-12-16T19:19:00Z">
            <w:rPr/>
          </w:rPrChange>
        </w:rPr>
        <w:br/>
      </w:r>
      <w:r w:rsidRPr="004A0643">
        <w:rPr>
          <w:rFonts w:ascii="Times New Roman" w:eastAsia="Times New Roman" w:hAnsi="Times New Roman" w:cs="Times New Roman"/>
          <w:lang w:eastAsia="en-IN"/>
          <w:rPrChange w:id="97" w:author="Sravya Patharlapalli" w:date="2021-12-16T19:19:00Z">
            <w:rPr>
              <w:rFonts w:ascii="Calibri" w:eastAsia="Times New Roman" w:hAnsi="Calibri" w:cs="Calibri"/>
              <w:lang w:eastAsia="en-IN"/>
            </w:rPr>
          </w:rPrChange>
        </w:rPr>
        <w:t> </w:t>
      </w:r>
    </w:p>
    <w:p w14:paraId="43B2EA70" w14:textId="62F6BE1A" w:rsidR="00DD09E0" w:rsidRPr="004A0643" w:rsidRDefault="00DD09E0" w:rsidP="005478D8">
      <w:pPr>
        <w:spacing w:after="0" w:line="480" w:lineRule="auto"/>
        <w:jc w:val="center"/>
        <w:textAlignment w:val="baseline"/>
        <w:rPr>
          <w:rFonts w:ascii="Times New Roman" w:eastAsia="Times New Roman" w:hAnsi="Times New Roman" w:cs="Times New Roman"/>
          <w:lang w:eastAsia="en-IN"/>
          <w:rPrChange w:id="98" w:author="Sravya Patharlapalli" w:date="2021-12-16T19:19:00Z">
            <w:rPr>
              <w:rFonts w:ascii="Segoe UI" w:eastAsia="Times New Roman" w:hAnsi="Segoe UI" w:cs="Segoe UI"/>
              <w:lang w:eastAsia="en-IN"/>
            </w:rPr>
          </w:rPrChange>
        </w:rPr>
      </w:pPr>
      <w:r w:rsidRPr="004A0643">
        <w:rPr>
          <w:rFonts w:ascii="Times New Roman" w:eastAsia="Times New Roman" w:hAnsi="Times New Roman" w:cs="Times New Roman"/>
          <w:b/>
          <w:color w:val="000000" w:themeColor="text1"/>
          <w:sz w:val="32"/>
          <w:szCs w:val="32"/>
          <w:lang w:val="en-US" w:eastAsia="en-IN"/>
        </w:rPr>
        <w:lastRenderedPageBreak/>
        <w:t>DECLARATION</w:t>
      </w:r>
      <w:r w:rsidRPr="004A0643">
        <w:rPr>
          <w:rFonts w:ascii="Times New Roman" w:eastAsia="Times New Roman" w:hAnsi="Times New Roman" w:cs="Times New Roman"/>
          <w:color w:val="000000" w:themeColor="text1"/>
          <w:sz w:val="32"/>
          <w:szCs w:val="32"/>
          <w:lang w:eastAsia="en-IN"/>
        </w:rPr>
        <w:t> </w:t>
      </w:r>
      <w:r w:rsidRPr="004A0643">
        <w:rPr>
          <w:rFonts w:ascii="Times New Roman" w:eastAsia="Times New Roman" w:hAnsi="Times New Roman" w:cs="Times New Roman"/>
          <w:sz w:val="28"/>
          <w:szCs w:val="28"/>
          <w:lang w:eastAsia="en-IN"/>
          <w:rPrChange w:id="99" w:author="Sravya Patharlapalli" w:date="2021-12-16T19:19:00Z">
            <w:rPr>
              <w:rFonts w:ascii="Calibri" w:eastAsia="Times New Roman" w:hAnsi="Calibri" w:cs="Calibri"/>
              <w:sz w:val="28"/>
              <w:szCs w:val="28"/>
              <w:lang w:eastAsia="en-IN"/>
            </w:rPr>
          </w:rPrChange>
        </w:rPr>
        <w:t> </w:t>
      </w:r>
    </w:p>
    <w:p w14:paraId="41D8A5F3" w14:textId="32C1D424" w:rsidR="00DD09E0" w:rsidRPr="004A0643" w:rsidRDefault="00DD09E0" w:rsidP="0036225A">
      <w:pPr>
        <w:spacing w:after="0" w:line="360" w:lineRule="auto"/>
        <w:jc w:val="both"/>
        <w:textAlignment w:val="baseline"/>
        <w:rPr>
          <w:rFonts w:ascii="Times New Roman" w:eastAsia="Times New Roman" w:hAnsi="Times New Roman" w:cs="Times New Roman"/>
          <w:color w:val="000000"/>
          <w:sz w:val="24"/>
          <w:szCs w:val="24"/>
          <w:lang w:eastAsia="en-IN"/>
        </w:rPr>
      </w:pPr>
      <w:r w:rsidRPr="004A0643">
        <w:rPr>
          <w:rFonts w:ascii="Times New Roman" w:eastAsia="Times New Roman" w:hAnsi="Times New Roman" w:cs="Times New Roman"/>
          <w:color w:val="000000" w:themeColor="text1"/>
          <w:sz w:val="24"/>
          <w:szCs w:val="24"/>
          <w:lang w:val="en-US" w:eastAsia="en-IN"/>
        </w:rPr>
        <w:t>This is to Certify that the project work entitled “</w:t>
      </w:r>
      <w:r w:rsidR="00A04411">
        <w:rPr>
          <w:rFonts w:ascii="Times New Roman" w:eastAsia="Times New Roman" w:hAnsi="Times New Roman" w:cs="Times New Roman"/>
          <w:b/>
          <w:color w:val="000000" w:themeColor="text1"/>
          <w:sz w:val="24"/>
          <w:szCs w:val="24"/>
          <w:lang w:val="en-US" w:eastAsia="en-IN"/>
        </w:rPr>
        <w:t>HUMAN-COMPUTER</w:t>
      </w:r>
      <w:r w:rsidR="00BB7EE2">
        <w:rPr>
          <w:rFonts w:ascii="Times New Roman" w:eastAsia="Times New Roman" w:hAnsi="Times New Roman" w:cs="Times New Roman"/>
          <w:b/>
          <w:color w:val="000000" w:themeColor="text1"/>
          <w:sz w:val="24"/>
          <w:szCs w:val="24"/>
          <w:lang w:val="en-US" w:eastAsia="en-IN"/>
        </w:rPr>
        <w:t xml:space="preserve"> INTERACTION BASED EYE-</w:t>
      </w:r>
      <w:r w:rsidR="007E2CFB">
        <w:rPr>
          <w:rFonts w:ascii="Times New Roman" w:eastAsia="Times New Roman" w:hAnsi="Times New Roman" w:cs="Times New Roman"/>
          <w:b/>
          <w:color w:val="000000" w:themeColor="text1"/>
          <w:sz w:val="24"/>
          <w:szCs w:val="24"/>
          <w:lang w:val="en-US" w:eastAsia="en-IN"/>
        </w:rPr>
        <w:t>CONTROLLED MOUSE</w:t>
      </w:r>
      <w:r w:rsidRPr="004A0643">
        <w:rPr>
          <w:rFonts w:ascii="Times New Roman" w:eastAsia="Times New Roman" w:hAnsi="Times New Roman" w:cs="Times New Roman"/>
          <w:b/>
          <w:color w:val="000000" w:themeColor="text1"/>
          <w:sz w:val="24"/>
          <w:szCs w:val="24"/>
          <w:lang w:val="en-US" w:eastAsia="en-IN"/>
        </w:rPr>
        <w:t>”</w:t>
      </w:r>
      <w:r w:rsidRPr="004A0643">
        <w:rPr>
          <w:rFonts w:ascii="Times New Roman" w:eastAsia="Times New Roman" w:hAnsi="Times New Roman" w:cs="Times New Roman"/>
          <w:color w:val="000000" w:themeColor="text1"/>
          <w:sz w:val="24"/>
          <w:szCs w:val="24"/>
          <w:lang w:val="en-US" w:eastAsia="en-IN"/>
        </w:rPr>
        <w:t xml:space="preserve"> submitted to </w:t>
      </w:r>
      <w:r w:rsidR="007A2D16" w:rsidRPr="004A0643">
        <w:rPr>
          <w:rFonts w:ascii="Times New Roman" w:eastAsia="Times New Roman" w:hAnsi="Times New Roman" w:cs="Times New Roman"/>
          <w:color w:val="000000" w:themeColor="text1"/>
          <w:sz w:val="24"/>
          <w:szCs w:val="24"/>
          <w:lang w:val="en-US" w:eastAsia="en-IN"/>
        </w:rPr>
        <w:t>Anurag Group of Institutions</w:t>
      </w:r>
      <w:r w:rsidRPr="004A0643">
        <w:rPr>
          <w:rFonts w:ascii="Times New Roman" w:eastAsia="Times New Roman" w:hAnsi="Times New Roman" w:cs="Times New Roman"/>
          <w:color w:val="000000" w:themeColor="text1"/>
          <w:sz w:val="24"/>
          <w:szCs w:val="24"/>
          <w:lang w:val="en-US" w:eastAsia="en-IN"/>
        </w:rPr>
        <w:t xml:space="preserve"> in partial fulfillment of the requirement for the award of the Degree of Bachelor of Technology (B-Tech), is an original work carried out</w:t>
      </w:r>
      <w:r w:rsidR="00557ED6">
        <w:rPr>
          <w:rFonts w:ascii="Times New Roman" w:eastAsia="Times New Roman" w:hAnsi="Times New Roman" w:cs="Times New Roman"/>
          <w:color w:val="000000" w:themeColor="text1"/>
          <w:sz w:val="24"/>
          <w:szCs w:val="24"/>
          <w:lang w:val="en-US" w:eastAsia="en-IN"/>
        </w:rPr>
        <w:t xml:space="preserve"> </w:t>
      </w:r>
      <w:r w:rsidRPr="004A0643">
        <w:rPr>
          <w:rFonts w:ascii="Times New Roman" w:eastAsia="Times New Roman" w:hAnsi="Times New Roman" w:cs="Times New Roman"/>
          <w:color w:val="000000" w:themeColor="text1"/>
          <w:sz w:val="24"/>
          <w:szCs w:val="24"/>
          <w:lang w:val="en-US" w:eastAsia="en-IN"/>
        </w:rPr>
        <w:t>by </w:t>
      </w:r>
      <w:r w:rsidR="00360034">
        <w:rPr>
          <w:rFonts w:ascii="Times New Roman" w:eastAsia="Calibri" w:hAnsi="Times New Roman" w:cs="Times New Roman"/>
          <w:b/>
          <w:sz w:val="24"/>
          <w:szCs w:val="24"/>
          <w:lang w:val="en-US"/>
        </w:rPr>
        <w:t xml:space="preserve">Brahma </w:t>
      </w:r>
      <w:proofErr w:type="spellStart"/>
      <w:r w:rsidR="00360034">
        <w:rPr>
          <w:rFonts w:ascii="Times New Roman" w:eastAsia="Calibri" w:hAnsi="Times New Roman" w:cs="Times New Roman"/>
          <w:b/>
          <w:sz w:val="24"/>
          <w:szCs w:val="24"/>
          <w:lang w:val="en-US"/>
        </w:rPr>
        <w:t>Routhu</w:t>
      </w:r>
      <w:proofErr w:type="spellEnd"/>
      <w:r w:rsidR="00360034">
        <w:rPr>
          <w:rFonts w:ascii="Times New Roman" w:eastAsia="Calibri" w:hAnsi="Times New Roman" w:cs="Times New Roman"/>
          <w:b/>
          <w:sz w:val="24"/>
          <w:szCs w:val="24"/>
          <w:lang w:val="en-US"/>
        </w:rPr>
        <w:t xml:space="preserve"> Sai </w:t>
      </w:r>
      <w:proofErr w:type="spellStart"/>
      <w:r w:rsidR="00360034">
        <w:rPr>
          <w:rFonts w:ascii="Times New Roman" w:eastAsia="Calibri" w:hAnsi="Times New Roman" w:cs="Times New Roman"/>
          <w:b/>
          <w:sz w:val="24"/>
          <w:szCs w:val="24"/>
          <w:lang w:val="en-US"/>
        </w:rPr>
        <w:t>Teja</w:t>
      </w:r>
      <w:proofErr w:type="spellEnd"/>
      <w:r w:rsidR="00360034">
        <w:rPr>
          <w:rFonts w:ascii="Times New Roman" w:eastAsia="Calibri" w:hAnsi="Times New Roman" w:cs="Times New Roman"/>
          <w:b/>
          <w:sz w:val="24"/>
          <w:szCs w:val="24"/>
          <w:lang w:val="en-US"/>
        </w:rPr>
        <w:t xml:space="preserve"> Varma </w:t>
      </w:r>
      <w:r w:rsidR="00360034" w:rsidRPr="008D2F6C">
        <w:rPr>
          <w:rFonts w:ascii="Times New Roman" w:eastAsia="Calibri" w:hAnsi="Times New Roman" w:cs="Times New Roman"/>
          <w:sz w:val="24"/>
          <w:szCs w:val="24"/>
          <w:lang w:val="en-US"/>
        </w:rPr>
        <w:t>(</w:t>
      </w:r>
      <w:r w:rsidR="00360034">
        <w:rPr>
          <w:rFonts w:ascii="Times New Roman" w:eastAsia="Calibri" w:hAnsi="Times New Roman" w:cs="Times New Roman"/>
          <w:b/>
          <w:sz w:val="24"/>
          <w:szCs w:val="24"/>
          <w:lang w:val="en-US"/>
        </w:rPr>
        <w:t>18H61A1209</w:t>
      </w:r>
      <w:r w:rsidR="00360034" w:rsidRPr="008D2F6C">
        <w:rPr>
          <w:rFonts w:ascii="Times New Roman" w:eastAsia="Calibri" w:hAnsi="Times New Roman" w:cs="Times New Roman"/>
          <w:b/>
          <w:sz w:val="24"/>
          <w:szCs w:val="24"/>
          <w:lang w:val="en-US"/>
        </w:rPr>
        <w:t>)</w:t>
      </w:r>
      <w:r w:rsidRPr="004A0643">
        <w:rPr>
          <w:rFonts w:ascii="Times New Roman" w:eastAsia="Times New Roman" w:hAnsi="Times New Roman" w:cs="Times New Roman"/>
          <w:b/>
          <w:color w:val="000000" w:themeColor="text1"/>
          <w:sz w:val="24"/>
          <w:szCs w:val="24"/>
          <w:lang w:val="en-US" w:eastAsia="en-IN"/>
        </w:rPr>
        <w:t>,</w:t>
      </w:r>
      <w:r w:rsidR="00557ED6">
        <w:rPr>
          <w:rFonts w:ascii="Times New Roman" w:eastAsia="Times New Roman" w:hAnsi="Times New Roman" w:cs="Times New Roman"/>
          <w:b/>
          <w:color w:val="000000" w:themeColor="text1"/>
          <w:sz w:val="24"/>
          <w:szCs w:val="24"/>
          <w:lang w:val="en-US" w:eastAsia="en-IN"/>
        </w:rPr>
        <w:t xml:space="preserve"> </w:t>
      </w:r>
      <w:proofErr w:type="spellStart"/>
      <w:r w:rsidR="00360034">
        <w:rPr>
          <w:rFonts w:ascii="Times New Roman" w:eastAsia="Calibri" w:hAnsi="Times New Roman" w:cs="Times New Roman"/>
          <w:b/>
          <w:sz w:val="24"/>
          <w:szCs w:val="24"/>
          <w:lang w:val="en-US"/>
        </w:rPr>
        <w:t>Sasi</w:t>
      </w:r>
      <w:proofErr w:type="spellEnd"/>
      <w:r w:rsidR="00360034">
        <w:rPr>
          <w:rFonts w:ascii="Times New Roman" w:eastAsia="Calibri" w:hAnsi="Times New Roman" w:cs="Times New Roman"/>
          <w:b/>
          <w:sz w:val="24"/>
          <w:szCs w:val="24"/>
          <w:lang w:val="en-US"/>
        </w:rPr>
        <w:t xml:space="preserve"> Kiran Reddy </w:t>
      </w:r>
      <w:proofErr w:type="spellStart"/>
      <w:r w:rsidR="00360034">
        <w:rPr>
          <w:rFonts w:ascii="Times New Roman" w:eastAsia="Calibri" w:hAnsi="Times New Roman" w:cs="Times New Roman"/>
          <w:b/>
          <w:sz w:val="24"/>
          <w:szCs w:val="24"/>
          <w:lang w:val="en-US"/>
        </w:rPr>
        <w:t>Kalam</w:t>
      </w:r>
      <w:proofErr w:type="spellEnd"/>
      <w:r w:rsidR="00360034">
        <w:rPr>
          <w:rFonts w:ascii="Times New Roman" w:eastAsia="Calibri" w:hAnsi="Times New Roman" w:cs="Times New Roman"/>
          <w:b/>
          <w:sz w:val="24"/>
          <w:szCs w:val="24"/>
          <w:lang w:val="en-US"/>
        </w:rPr>
        <w:t xml:space="preserve"> (18H61A1220)</w:t>
      </w:r>
      <w:r w:rsidRPr="004A0643">
        <w:rPr>
          <w:rFonts w:ascii="Times New Roman" w:eastAsia="Times New Roman" w:hAnsi="Times New Roman" w:cs="Times New Roman"/>
          <w:b/>
          <w:color w:val="000000" w:themeColor="text1"/>
          <w:sz w:val="24"/>
          <w:szCs w:val="24"/>
          <w:lang w:val="en-US" w:eastAsia="en-IN"/>
        </w:rPr>
        <w:t>,</w:t>
      </w:r>
      <w:r w:rsidR="00557ED6">
        <w:rPr>
          <w:rFonts w:ascii="Times New Roman" w:eastAsia="Times New Roman" w:hAnsi="Times New Roman" w:cs="Times New Roman"/>
          <w:b/>
          <w:color w:val="000000" w:themeColor="text1"/>
          <w:sz w:val="24"/>
          <w:szCs w:val="24"/>
          <w:lang w:val="en-US" w:eastAsia="en-IN"/>
        </w:rPr>
        <w:t xml:space="preserve"> </w:t>
      </w:r>
      <w:r w:rsidR="00360034">
        <w:rPr>
          <w:rFonts w:ascii="Times New Roman" w:eastAsia="Calibri" w:hAnsi="Times New Roman" w:cs="Times New Roman"/>
          <w:b/>
          <w:sz w:val="24"/>
          <w:szCs w:val="24"/>
          <w:lang w:val="en-US"/>
        </w:rPr>
        <w:t xml:space="preserve">Sujit Reddy </w:t>
      </w:r>
      <w:proofErr w:type="spellStart"/>
      <w:r w:rsidR="00360034">
        <w:rPr>
          <w:rFonts w:ascii="Times New Roman" w:eastAsia="Calibri" w:hAnsi="Times New Roman" w:cs="Times New Roman"/>
          <w:b/>
          <w:sz w:val="24"/>
          <w:szCs w:val="24"/>
          <w:lang w:val="en-US"/>
        </w:rPr>
        <w:t>Gaddam</w:t>
      </w:r>
      <w:proofErr w:type="spellEnd"/>
      <w:r w:rsidR="00360034">
        <w:rPr>
          <w:rFonts w:ascii="Times New Roman" w:eastAsia="Calibri" w:hAnsi="Times New Roman" w:cs="Times New Roman"/>
          <w:b/>
          <w:sz w:val="24"/>
          <w:szCs w:val="24"/>
          <w:lang w:val="en-US"/>
        </w:rPr>
        <w:t xml:space="preserve"> (18H61A1255</w:t>
      </w:r>
      <w:r w:rsidR="00360034" w:rsidRPr="008D2F6C">
        <w:rPr>
          <w:rFonts w:ascii="Times New Roman" w:eastAsia="Calibri" w:hAnsi="Times New Roman" w:cs="Times New Roman"/>
          <w:b/>
          <w:sz w:val="24"/>
          <w:szCs w:val="24"/>
          <w:lang w:val="en-US"/>
        </w:rPr>
        <w:t>)</w:t>
      </w:r>
      <w:r w:rsidRPr="004A0643">
        <w:rPr>
          <w:rFonts w:ascii="Times New Roman" w:eastAsia="Times New Roman" w:hAnsi="Times New Roman" w:cs="Times New Roman"/>
          <w:b/>
          <w:color w:val="000000" w:themeColor="text1"/>
          <w:sz w:val="24"/>
          <w:szCs w:val="24"/>
          <w:lang w:val="en-US" w:eastAsia="en-IN"/>
        </w:rPr>
        <w:t> </w:t>
      </w:r>
      <w:r w:rsidRPr="004A0643">
        <w:rPr>
          <w:rFonts w:ascii="Times New Roman" w:eastAsia="Times New Roman" w:hAnsi="Times New Roman" w:cs="Times New Roman"/>
          <w:color w:val="000000" w:themeColor="text1"/>
          <w:sz w:val="24"/>
          <w:szCs w:val="24"/>
          <w:lang w:val="en-US" w:eastAsia="en-IN"/>
        </w:rPr>
        <w:t>under the guidance of </w:t>
      </w:r>
      <w:r w:rsidRPr="004A0643">
        <w:rPr>
          <w:rFonts w:ascii="Times New Roman" w:eastAsia="Times New Roman" w:hAnsi="Times New Roman" w:cs="Times New Roman"/>
          <w:b/>
          <w:color w:val="000000" w:themeColor="text1"/>
          <w:sz w:val="24"/>
          <w:szCs w:val="24"/>
          <w:lang w:val="en-US" w:eastAsia="en-IN"/>
        </w:rPr>
        <w:t>Mr.</w:t>
      </w:r>
      <w:r w:rsidR="00002D7E" w:rsidRPr="004A0643">
        <w:rPr>
          <w:rFonts w:ascii="Times New Roman" w:eastAsia="Times New Roman" w:hAnsi="Times New Roman" w:cs="Times New Roman"/>
          <w:b/>
          <w:color w:val="000000" w:themeColor="text1"/>
          <w:sz w:val="24"/>
          <w:szCs w:val="24"/>
          <w:lang w:val="en-US" w:eastAsia="en-IN"/>
        </w:rPr>
        <w:t xml:space="preserve"> </w:t>
      </w:r>
      <w:r w:rsidR="00360034">
        <w:rPr>
          <w:rFonts w:ascii="Times New Roman" w:eastAsia="Times New Roman" w:hAnsi="Times New Roman" w:cs="Times New Roman"/>
          <w:b/>
          <w:color w:val="000000" w:themeColor="text1"/>
          <w:sz w:val="24"/>
          <w:szCs w:val="24"/>
          <w:lang w:val="en-US" w:eastAsia="en-IN"/>
        </w:rPr>
        <w:t>A. Sriram</w:t>
      </w:r>
      <w:r w:rsidRPr="004A0643">
        <w:rPr>
          <w:rFonts w:ascii="Times New Roman" w:eastAsia="Times New Roman" w:hAnsi="Times New Roman" w:cs="Times New Roman"/>
          <w:b/>
          <w:color w:val="000000" w:themeColor="text1"/>
          <w:sz w:val="24"/>
          <w:szCs w:val="24"/>
          <w:lang w:val="en-US" w:eastAsia="en-IN"/>
        </w:rPr>
        <w:t xml:space="preserve">, </w:t>
      </w:r>
      <w:r w:rsidRPr="0094675F">
        <w:rPr>
          <w:rFonts w:ascii="Times New Roman" w:eastAsia="Times New Roman" w:hAnsi="Times New Roman" w:cs="Times New Roman"/>
          <w:bCs/>
          <w:color w:val="000000" w:themeColor="text1"/>
          <w:sz w:val="24"/>
          <w:szCs w:val="24"/>
          <w:lang w:val="en-US" w:eastAsia="en-IN"/>
          <w:rPrChange w:id="100" w:author="Sravya Patharlapalli" w:date="2021-12-17T18:29:00Z">
            <w:rPr>
              <w:rFonts w:ascii="Times New Roman" w:eastAsia="Times New Roman" w:hAnsi="Times New Roman" w:cs="Times New Roman"/>
              <w:b/>
              <w:color w:val="000000" w:themeColor="text1"/>
              <w:sz w:val="24"/>
              <w:szCs w:val="24"/>
              <w:lang w:val="en-US" w:eastAsia="en-IN"/>
            </w:rPr>
          </w:rPrChange>
        </w:rPr>
        <w:t>Assistant Professor</w:t>
      </w:r>
      <w:r w:rsidRPr="004A0643">
        <w:rPr>
          <w:rFonts w:ascii="Times New Roman" w:eastAsia="Times New Roman" w:hAnsi="Times New Roman" w:cs="Times New Roman"/>
          <w:b/>
          <w:color w:val="000000" w:themeColor="text1"/>
          <w:sz w:val="24"/>
          <w:szCs w:val="24"/>
          <w:lang w:val="en-US" w:eastAsia="en-IN"/>
        </w:rPr>
        <w:t> </w:t>
      </w:r>
      <w:r w:rsidRPr="004A0643">
        <w:rPr>
          <w:rFonts w:ascii="Times New Roman" w:eastAsia="Times New Roman" w:hAnsi="Times New Roman" w:cs="Times New Roman"/>
          <w:color w:val="000000" w:themeColor="text1"/>
          <w:sz w:val="24"/>
          <w:szCs w:val="24"/>
          <w:lang w:val="en-US" w:eastAsia="en-IN"/>
        </w:rPr>
        <w:t>in the Department of Information Technology. This matter embodied in this project is a genuine work, done by the students and has not been submitted whether the university or to any other university/Institute for the fulfillment of the requirement of any course of study.</w:t>
      </w:r>
    </w:p>
    <w:p w14:paraId="62E01B0B" w14:textId="62F6BE1A" w:rsidR="00002D7E" w:rsidRPr="004A0643" w:rsidRDefault="00002D7E" w:rsidP="005478D8">
      <w:pPr>
        <w:spacing w:after="0" w:line="360" w:lineRule="auto"/>
        <w:jc w:val="both"/>
        <w:textAlignment w:val="baseline"/>
        <w:rPr>
          <w:rFonts w:ascii="Times New Roman" w:eastAsia="Times New Roman" w:hAnsi="Times New Roman" w:cs="Times New Roman"/>
          <w:sz w:val="18"/>
          <w:szCs w:val="18"/>
          <w:lang w:eastAsia="en-IN"/>
          <w:rPrChange w:id="101" w:author="Sravya Patharlapalli" w:date="2021-12-16T19:19:00Z">
            <w:rPr>
              <w:rFonts w:ascii="Segoe UI" w:eastAsia="Times New Roman" w:hAnsi="Segoe UI" w:cs="Segoe UI"/>
              <w:sz w:val="18"/>
              <w:szCs w:val="18"/>
              <w:lang w:eastAsia="en-IN"/>
            </w:rPr>
          </w:rPrChange>
        </w:rPr>
      </w:pPr>
    </w:p>
    <w:p w14:paraId="57043E28" w14:textId="58D177D8" w:rsidR="005478D8" w:rsidRPr="004A0643" w:rsidRDefault="005478D8" w:rsidP="005478D8">
      <w:pPr>
        <w:spacing w:after="0" w:line="360" w:lineRule="auto"/>
        <w:jc w:val="both"/>
        <w:textAlignment w:val="baseline"/>
        <w:rPr>
          <w:rFonts w:ascii="Times New Roman" w:eastAsia="Times New Roman" w:hAnsi="Times New Roman" w:cs="Times New Roman"/>
          <w:sz w:val="18"/>
          <w:szCs w:val="18"/>
          <w:lang w:eastAsia="en-IN"/>
          <w:rPrChange w:id="102" w:author="Sravya Patharlapalli" w:date="2021-12-16T19:19:00Z">
            <w:rPr>
              <w:rFonts w:ascii="Segoe UI" w:eastAsia="Times New Roman" w:hAnsi="Segoe UI" w:cs="Segoe UI"/>
              <w:sz w:val="18"/>
              <w:szCs w:val="18"/>
              <w:lang w:eastAsia="en-IN"/>
            </w:rPr>
          </w:rPrChange>
        </w:rPr>
      </w:pPr>
    </w:p>
    <w:p w14:paraId="76EF8836" w14:textId="5E496B4A" w:rsidR="005478D8" w:rsidRPr="004A0643" w:rsidRDefault="005478D8" w:rsidP="005478D8">
      <w:pPr>
        <w:spacing w:after="0" w:line="360" w:lineRule="auto"/>
        <w:jc w:val="both"/>
        <w:textAlignment w:val="baseline"/>
        <w:rPr>
          <w:rFonts w:ascii="Times New Roman" w:eastAsia="Times New Roman" w:hAnsi="Times New Roman" w:cs="Times New Roman"/>
          <w:sz w:val="18"/>
          <w:szCs w:val="18"/>
          <w:lang w:eastAsia="en-IN"/>
          <w:rPrChange w:id="103" w:author="Sravya Patharlapalli" w:date="2021-12-16T19:19:00Z">
            <w:rPr>
              <w:rFonts w:ascii="Segoe UI" w:eastAsia="Times New Roman" w:hAnsi="Segoe UI" w:cs="Segoe UI"/>
              <w:sz w:val="18"/>
              <w:szCs w:val="18"/>
              <w:lang w:eastAsia="en-IN"/>
            </w:rPr>
          </w:rPrChange>
        </w:rPr>
      </w:pPr>
    </w:p>
    <w:p w14:paraId="41A5D079" w14:textId="113B7C97" w:rsidR="005478D8" w:rsidRPr="004A0643" w:rsidRDefault="005478D8" w:rsidP="005478D8">
      <w:pPr>
        <w:spacing w:after="0" w:line="360" w:lineRule="auto"/>
        <w:jc w:val="both"/>
        <w:textAlignment w:val="baseline"/>
        <w:rPr>
          <w:rFonts w:ascii="Times New Roman" w:eastAsia="Times New Roman" w:hAnsi="Times New Roman" w:cs="Times New Roman"/>
          <w:sz w:val="18"/>
          <w:szCs w:val="18"/>
          <w:lang w:eastAsia="en-IN"/>
          <w:rPrChange w:id="104" w:author="Sravya Patharlapalli" w:date="2021-12-16T19:19:00Z">
            <w:rPr>
              <w:rFonts w:ascii="Segoe UI" w:eastAsia="Times New Roman" w:hAnsi="Segoe UI" w:cs="Segoe UI"/>
              <w:sz w:val="18"/>
              <w:szCs w:val="18"/>
              <w:lang w:eastAsia="en-IN"/>
            </w:rPr>
          </w:rPrChange>
        </w:rPr>
      </w:pPr>
    </w:p>
    <w:p w14:paraId="4CB3BA4A" w14:textId="77777777" w:rsidR="00543858" w:rsidRDefault="00543858" w:rsidP="005478D8">
      <w:pPr>
        <w:spacing w:after="0" w:line="360" w:lineRule="auto"/>
        <w:jc w:val="both"/>
        <w:textAlignment w:val="baseline"/>
        <w:rPr>
          <w:ins w:id="105" w:author="Sravya Patharlapalli" w:date="2021-12-17T18:30:00Z"/>
          <w:rFonts w:ascii="Times New Roman" w:eastAsia="Times New Roman" w:hAnsi="Times New Roman" w:cs="Times New Roman"/>
          <w:sz w:val="18"/>
          <w:szCs w:val="18"/>
          <w:lang w:eastAsia="en-IN"/>
        </w:rPr>
      </w:pPr>
    </w:p>
    <w:p w14:paraId="0F32E04B" w14:textId="77777777" w:rsidR="0036225A" w:rsidRPr="004A0643" w:rsidRDefault="0036225A" w:rsidP="005478D8">
      <w:pPr>
        <w:spacing w:after="0" w:line="360" w:lineRule="auto"/>
        <w:jc w:val="both"/>
        <w:textAlignment w:val="baseline"/>
        <w:rPr>
          <w:rFonts w:ascii="Times New Roman" w:eastAsia="Times New Roman" w:hAnsi="Times New Roman" w:cs="Times New Roman"/>
          <w:sz w:val="18"/>
          <w:szCs w:val="18"/>
          <w:lang w:eastAsia="en-IN"/>
          <w:rPrChange w:id="106" w:author="Sravya Patharlapalli" w:date="2021-12-16T19:19:00Z">
            <w:rPr>
              <w:rFonts w:ascii="Segoe UI" w:eastAsia="Times New Roman" w:hAnsi="Segoe UI" w:cs="Segoe UI"/>
              <w:sz w:val="18"/>
              <w:szCs w:val="18"/>
              <w:lang w:eastAsia="en-IN"/>
            </w:rPr>
          </w:rPrChange>
        </w:rPr>
      </w:pPr>
    </w:p>
    <w:p w14:paraId="2E90D466" w14:textId="77777777" w:rsidR="00543858" w:rsidRPr="004A0643" w:rsidRDefault="00543858" w:rsidP="005478D8">
      <w:pPr>
        <w:spacing w:after="0" w:line="360" w:lineRule="auto"/>
        <w:jc w:val="both"/>
        <w:textAlignment w:val="baseline"/>
        <w:rPr>
          <w:rFonts w:ascii="Times New Roman" w:eastAsia="Times New Roman" w:hAnsi="Times New Roman" w:cs="Times New Roman"/>
          <w:sz w:val="18"/>
          <w:szCs w:val="18"/>
          <w:lang w:eastAsia="en-IN"/>
          <w:rPrChange w:id="107" w:author="Sravya Patharlapalli" w:date="2021-12-16T19:19:00Z">
            <w:rPr>
              <w:rFonts w:ascii="Segoe UI" w:eastAsia="Times New Roman" w:hAnsi="Segoe UI" w:cs="Segoe UI"/>
              <w:sz w:val="18"/>
              <w:szCs w:val="18"/>
              <w:lang w:eastAsia="en-IN"/>
            </w:rPr>
          </w:rPrChange>
        </w:rPr>
      </w:pPr>
    </w:p>
    <w:p w14:paraId="32275D09" w14:textId="2B28F43E" w:rsidR="005478D8" w:rsidRPr="004A0643" w:rsidRDefault="005478D8" w:rsidP="005478D8">
      <w:pPr>
        <w:spacing w:after="0" w:line="360" w:lineRule="auto"/>
        <w:jc w:val="both"/>
        <w:textAlignment w:val="baseline"/>
        <w:rPr>
          <w:rFonts w:ascii="Times New Roman" w:eastAsia="Times New Roman" w:hAnsi="Times New Roman" w:cs="Times New Roman"/>
          <w:sz w:val="18"/>
          <w:szCs w:val="18"/>
          <w:lang w:eastAsia="en-IN"/>
          <w:rPrChange w:id="108" w:author="Sravya Patharlapalli" w:date="2021-12-16T19:19:00Z">
            <w:rPr>
              <w:rFonts w:ascii="Segoe UI" w:eastAsia="Times New Roman" w:hAnsi="Segoe UI" w:cs="Segoe UI"/>
              <w:sz w:val="18"/>
              <w:szCs w:val="18"/>
              <w:lang w:eastAsia="en-IN"/>
            </w:rPr>
          </w:rPrChange>
        </w:rPr>
      </w:pPr>
    </w:p>
    <w:p w14:paraId="74540E47" w14:textId="77777777" w:rsidR="00360034" w:rsidRPr="008D2F6C" w:rsidRDefault="00360034" w:rsidP="00360034">
      <w:pPr>
        <w:spacing w:after="200" w:line="240" w:lineRule="auto"/>
        <w:ind w:left="1440" w:right="282"/>
        <w:jc w:val="right"/>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 xml:space="preserve">Brahma </w:t>
      </w:r>
      <w:proofErr w:type="spellStart"/>
      <w:r>
        <w:rPr>
          <w:rFonts w:ascii="Times New Roman" w:eastAsia="Calibri" w:hAnsi="Times New Roman" w:cs="Times New Roman"/>
          <w:b/>
          <w:sz w:val="24"/>
          <w:szCs w:val="24"/>
          <w:lang w:val="en-US"/>
        </w:rPr>
        <w:t>Routhu</w:t>
      </w:r>
      <w:proofErr w:type="spellEnd"/>
      <w:r>
        <w:rPr>
          <w:rFonts w:ascii="Times New Roman" w:eastAsia="Calibri" w:hAnsi="Times New Roman" w:cs="Times New Roman"/>
          <w:b/>
          <w:sz w:val="24"/>
          <w:szCs w:val="24"/>
          <w:lang w:val="en-US"/>
        </w:rPr>
        <w:t xml:space="preserve"> Sai </w:t>
      </w:r>
      <w:proofErr w:type="spellStart"/>
      <w:r>
        <w:rPr>
          <w:rFonts w:ascii="Times New Roman" w:eastAsia="Calibri" w:hAnsi="Times New Roman" w:cs="Times New Roman"/>
          <w:b/>
          <w:sz w:val="24"/>
          <w:szCs w:val="24"/>
          <w:lang w:val="en-US"/>
        </w:rPr>
        <w:t>Teja</w:t>
      </w:r>
      <w:proofErr w:type="spellEnd"/>
      <w:r>
        <w:rPr>
          <w:rFonts w:ascii="Times New Roman" w:eastAsia="Calibri" w:hAnsi="Times New Roman" w:cs="Times New Roman"/>
          <w:b/>
          <w:sz w:val="24"/>
          <w:szCs w:val="24"/>
          <w:lang w:val="en-US"/>
        </w:rPr>
        <w:t xml:space="preserve"> Varma (18H61A1209</w:t>
      </w:r>
      <w:r w:rsidRPr="008D2F6C">
        <w:rPr>
          <w:rFonts w:ascii="Times New Roman" w:eastAsia="Calibri" w:hAnsi="Times New Roman" w:cs="Times New Roman"/>
          <w:b/>
          <w:sz w:val="24"/>
          <w:szCs w:val="24"/>
          <w:lang w:val="en-US"/>
        </w:rPr>
        <w:t>)</w:t>
      </w:r>
    </w:p>
    <w:p w14:paraId="57B4A311" w14:textId="77777777" w:rsidR="00360034" w:rsidRPr="008D2F6C" w:rsidRDefault="00360034" w:rsidP="00360034">
      <w:pPr>
        <w:spacing w:after="200" w:line="240" w:lineRule="auto"/>
        <w:ind w:right="282"/>
        <w:jc w:val="right"/>
        <w:rPr>
          <w:rFonts w:ascii="Times New Roman" w:eastAsia="Calibri" w:hAnsi="Times New Roman" w:cs="Times New Roman"/>
          <w:b/>
          <w:sz w:val="24"/>
          <w:szCs w:val="24"/>
          <w:lang w:val="en-US"/>
        </w:rPr>
      </w:pPr>
      <w:proofErr w:type="spellStart"/>
      <w:r>
        <w:rPr>
          <w:rFonts w:ascii="Times New Roman" w:eastAsia="Calibri" w:hAnsi="Times New Roman" w:cs="Times New Roman"/>
          <w:b/>
          <w:sz w:val="24"/>
          <w:szCs w:val="24"/>
          <w:lang w:val="en-US"/>
        </w:rPr>
        <w:t>Sasi</w:t>
      </w:r>
      <w:proofErr w:type="spellEnd"/>
      <w:r>
        <w:rPr>
          <w:rFonts w:ascii="Times New Roman" w:eastAsia="Calibri" w:hAnsi="Times New Roman" w:cs="Times New Roman"/>
          <w:b/>
          <w:sz w:val="24"/>
          <w:szCs w:val="24"/>
          <w:lang w:val="en-US"/>
        </w:rPr>
        <w:t xml:space="preserve"> Kiran Reddy </w:t>
      </w:r>
      <w:proofErr w:type="spellStart"/>
      <w:r>
        <w:rPr>
          <w:rFonts w:ascii="Times New Roman" w:eastAsia="Calibri" w:hAnsi="Times New Roman" w:cs="Times New Roman"/>
          <w:b/>
          <w:sz w:val="24"/>
          <w:szCs w:val="24"/>
          <w:lang w:val="en-US"/>
        </w:rPr>
        <w:t>Kalam</w:t>
      </w:r>
      <w:proofErr w:type="spellEnd"/>
      <w:r>
        <w:rPr>
          <w:rFonts w:ascii="Times New Roman" w:eastAsia="Calibri" w:hAnsi="Times New Roman" w:cs="Times New Roman"/>
          <w:b/>
          <w:sz w:val="24"/>
          <w:szCs w:val="24"/>
          <w:lang w:val="en-US"/>
        </w:rPr>
        <w:t xml:space="preserve"> (18H61A1220</w:t>
      </w:r>
      <w:r w:rsidRPr="008D2F6C">
        <w:rPr>
          <w:rFonts w:ascii="Times New Roman" w:eastAsia="Calibri" w:hAnsi="Times New Roman" w:cs="Times New Roman"/>
          <w:b/>
          <w:sz w:val="24"/>
          <w:szCs w:val="24"/>
          <w:lang w:val="en-US"/>
        </w:rPr>
        <w:t>)</w:t>
      </w:r>
    </w:p>
    <w:p w14:paraId="47E0A4F5" w14:textId="77777777" w:rsidR="00360034" w:rsidRPr="008D2F6C" w:rsidRDefault="00360034" w:rsidP="00360034">
      <w:pPr>
        <w:spacing w:after="200" w:line="240" w:lineRule="auto"/>
        <w:ind w:right="282"/>
        <w:jc w:val="right"/>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 xml:space="preserve">Sujit Reddy </w:t>
      </w:r>
      <w:proofErr w:type="spellStart"/>
      <w:r>
        <w:rPr>
          <w:rFonts w:ascii="Times New Roman" w:eastAsia="Calibri" w:hAnsi="Times New Roman" w:cs="Times New Roman"/>
          <w:b/>
          <w:sz w:val="24"/>
          <w:szCs w:val="24"/>
          <w:lang w:val="en-US"/>
        </w:rPr>
        <w:t>Gaddam</w:t>
      </w:r>
      <w:proofErr w:type="spellEnd"/>
      <w:r>
        <w:rPr>
          <w:rFonts w:ascii="Times New Roman" w:eastAsia="Calibri" w:hAnsi="Times New Roman" w:cs="Times New Roman"/>
          <w:b/>
          <w:sz w:val="24"/>
          <w:szCs w:val="24"/>
          <w:lang w:val="en-US"/>
        </w:rPr>
        <w:t xml:space="preserve"> (18H61A1255</w:t>
      </w:r>
      <w:r w:rsidRPr="008D2F6C">
        <w:rPr>
          <w:rFonts w:ascii="Times New Roman" w:eastAsia="Calibri" w:hAnsi="Times New Roman" w:cs="Times New Roman"/>
          <w:b/>
          <w:sz w:val="24"/>
          <w:szCs w:val="24"/>
          <w:lang w:val="en-US"/>
        </w:rPr>
        <w:t>)</w:t>
      </w:r>
    </w:p>
    <w:p w14:paraId="5693DE16" w14:textId="3E1D8AD7" w:rsidR="009871D7" w:rsidRDefault="4285DCFD">
      <w:pPr>
        <w:spacing w:after="0" w:line="360" w:lineRule="auto"/>
        <w:textAlignment w:val="baseline"/>
        <w:rPr>
          <w:rFonts w:ascii="Times New Roman" w:eastAsia="Times New Roman" w:hAnsi="Times New Roman" w:cs="Times New Roman"/>
          <w:lang w:eastAsia="en-IN"/>
        </w:rPr>
      </w:pPr>
      <w:r w:rsidRPr="4285DCFD">
        <w:rPr>
          <w:rFonts w:ascii="Times New Roman" w:eastAsia="Times New Roman" w:hAnsi="Times New Roman" w:cs="Times New Roman"/>
          <w:lang w:eastAsia="en-IN"/>
          <w:rPrChange w:id="109" w:author="Sravya Patharlapalli" w:date="2021-12-16T19:19:00Z">
            <w:rPr>
              <w:rFonts w:ascii="Calibri" w:eastAsia="Times New Roman" w:hAnsi="Calibri" w:cs="Calibri"/>
              <w:lang w:eastAsia="en-IN"/>
            </w:rPr>
          </w:rPrChange>
        </w:rPr>
        <w:t> </w:t>
      </w:r>
      <w:r w:rsidR="00DD09E0">
        <w:br/>
      </w:r>
      <w:r w:rsidRPr="4285DCFD">
        <w:rPr>
          <w:rFonts w:ascii="Times New Roman" w:eastAsia="Times New Roman" w:hAnsi="Times New Roman" w:cs="Times New Roman"/>
          <w:lang w:eastAsia="en-IN"/>
          <w:rPrChange w:id="110" w:author="Sravya Patharlapalli" w:date="2021-12-16T19:19:00Z">
            <w:rPr>
              <w:rFonts w:ascii="Calibri" w:eastAsia="Times New Roman" w:hAnsi="Calibri" w:cs="Calibri"/>
              <w:lang w:eastAsia="en-IN"/>
            </w:rPr>
          </w:rPrChange>
        </w:rPr>
        <w:t> </w:t>
      </w:r>
      <w:r w:rsidR="00DD09E0">
        <w:br/>
      </w:r>
      <w:r w:rsidRPr="4285DCFD">
        <w:rPr>
          <w:rFonts w:ascii="Times New Roman" w:eastAsia="Times New Roman" w:hAnsi="Times New Roman" w:cs="Times New Roman"/>
          <w:lang w:eastAsia="en-IN"/>
          <w:rPrChange w:id="111" w:author="Sravya Patharlapalli" w:date="2021-12-16T19:19:00Z">
            <w:rPr>
              <w:rFonts w:ascii="Calibri" w:eastAsia="Times New Roman" w:hAnsi="Calibri" w:cs="Calibri"/>
              <w:lang w:eastAsia="en-IN"/>
            </w:rPr>
          </w:rPrChange>
        </w:rPr>
        <w:t> </w:t>
      </w:r>
      <w:r w:rsidR="00DD09E0">
        <w:br/>
      </w:r>
      <w:r w:rsidRPr="4285DCFD">
        <w:rPr>
          <w:rFonts w:ascii="Times New Roman" w:eastAsia="Times New Roman" w:hAnsi="Times New Roman" w:cs="Times New Roman"/>
          <w:lang w:eastAsia="en-IN"/>
          <w:rPrChange w:id="112" w:author="Sravya Patharlapalli" w:date="2021-12-16T19:19:00Z">
            <w:rPr>
              <w:rFonts w:ascii="Calibri" w:eastAsia="Times New Roman" w:hAnsi="Calibri" w:cs="Calibri"/>
              <w:lang w:eastAsia="en-IN"/>
            </w:rPr>
          </w:rPrChange>
        </w:rPr>
        <w:t> </w:t>
      </w:r>
      <w:r w:rsidR="00DD09E0">
        <w:br/>
      </w:r>
      <w:r w:rsidRPr="4285DCFD">
        <w:rPr>
          <w:rFonts w:ascii="Times New Roman" w:eastAsia="Times New Roman" w:hAnsi="Times New Roman" w:cs="Times New Roman"/>
          <w:lang w:eastAsia="en-IN"/>
          <w:rPrChange w:id="113" w:author="Sravya Patharlapalli" w:date="2021-12-16T19:19:00Z">
            <w:rPr>
              <w:rFonts w:ascii="Calibri" w:eastAsia="Times New Roman" w:hAnsi="Calibri" w:cs="Calibri"/>
              <w:lang w:eastAsia="en-IN"/>
            </w:rPr>
          </w:rPrChange>
        </w:rPr>
        <w:t> </w:t>
      </w:r>
      <w:r w:rsidR="00DD09E0">
        <w:br/>
      </w:r>
      <w:r w:rsidRPr="4285DCFD">
        <w:rPr>
          <w:rFonts w:ascii="Times New Roman" w:eastAsia="Times New Roman" w:hAnsi="Times New Roman" w:cs="Times New Roman"/>
          <w:lang w:eastAsia="en-IN"/>
          <w:rPrChange w:id="114" w:author="Sravya Patharlapalli" w:date="2021-12-16T19:19:00Z">
            <w:rPr>
              <w:rFonts w:ascii="Calibri" w:eastAsia="Times New Roman" w:hAnsi="Calibri" w:cs="Calibri"/>
              <w:lang w:eastAsia="en-IN"/>
            </w:rPr>
          </w:rPrChange>
        </w:rPr>
        <w:t> </w:t>
      </w:r>
      <w:r w:rsidR="00DD09E0">
        <w:br/>
      </w:r>
      <w:r w:rsidRPr="4285DCFD">
        <w:rPr>
          <w:rFonts w:ascii="Times New Roman" w:eastAsia="Times New Roman" w:hAnsi="Times New Roman" w:cs="Times New Roman"/>
          <w:lang w:eastAsia="en-IN"/>
          <w:rPrChange w:id="115" w:author="Sravya Patharlapalli" w:date="2021-12-16T19:19:00Z">
            <w:rPr>
              <w:rFonts w:ascii="Calibri" w:eastAsia="Times New Roman" w:hAnsi="Calibri" w:cs="Calibri"/>
              <w:lang w:eastAsia="en-IN"/>
            </w:rPr>
          </w:rPrChange>
        </w:rPr>
        <w:t> </w:t>
      </w:r>
      <w:r w:rsidR="00DD09E0">
        <w:br/>
      </w:r>
      <w:r w:rsidRPr="4285DCFD">
        <w:rPr>
          <w:rFonts w:ascii="Times New Roman" w:eastAsia="Times New Roman" w:hAnsi="Times New Roman" w:cs="Times New Roman"/>
          <w:lang w:eastAsia="en-IN"/>
          <w:rPrChange w:id="116" w:author="Sravya Patharlapalli" w:date="2021-12-16T19:19:00Z">
            <w:rPr>
              <w:rFonts w:ascii="Calibri" w:eastAsia="Times New Roman" w:hAnsi="Calibri" w:cs="Calibri"/>
              <w:lang w:eastAsia="en-IN"/>
            </w:rPr>
          </w:rPrChange>
        </w:rPr>
        <w:t> </w:t>
      </w:r>
      <w:r w:rsidR="00DD09E0">
        <w:br/>
      </w:r>
      <w:r w:rsidRPr="4285DCFD">
        <w:rPr>
          <w:rFonts w:ascii="Times New Roman" w:eastAsia="Times New Roman" w:hAnsi="Times New Roman" w:cs="Times New Roman"/>
          <w:lang w:eastAsia="en-IN"/>
          <w:rPrChange w:id="117" w:author="Sravya Patharlapalli" w:date="2021-12-16T19:19:00Z">
            <w:rPr>
              <w:rFonts w:ascii="Calibri" w:eastAsia="Times New Roman" w:hAnsi="Calibri" w:cs="Calibri"/>
              <w:lang w:eastAsia="en-IN"/>
            </w:rPr>
          </w:rPrChange>
        </w:rPr>
        <w:t> </w:t>
      </w:r>
      <w:r w:rsidR="00DD09E0">
        <w:br/>
      </w:r>
      <w:r w:rsidRPr="4285DCFD">
        <w:rPr>
          <w:rFonts w:ascii="Times New Roman" w:eastAsia="Times New Roman" w:hAnsi="Times New Roman" w:cs="Times New Roman"/>
          <w:lang w:eastAsia="en-IN"/>
          <w:rPrChange w:id="118" w:author="Sravya Patharlapalli" w:date="2021-12-16T19:19:00Z">
            <w:rPr>
              <w:rFonts w:ascii="Calibri" w:eastAsia="Times New Roman" w:hAnsi="Calibri" w:cs="Calibri"/>
              <w:lang w:eastAsia="en-IN"/>
            </w:rPr>
          </w:rPrChange>
        </w:rPr>
        <w:t> </w:t>
      </w:r>
      <w:r w:rsidR="00DD09E0">
        <w:br/>
      </w:r>
      <w:r w:rsidRPr="4285DCFD">
        <w:rPr>
          <w:rFonts w:ascii="Times New Roman" w:eastAsia="Times New Roman" w:hAnsi="Times New Roman" w:cs="Times New Roman"/>
          <w:lang w:eastAsia="en-IN"/>
          <w:rPrChange w:id="119" w:author="Sravya Patharlapalli" w:date="2021-12-16T19:19:00Z">
            <w:rPr>
              <w:rFonts w:ascii="Calibri" w:eastAsia="Times New Roman" w:hAnsi="Calibri" w:cs="Calibri"/>
              <w:lang w:eastAsia="en-IN"/>
            </w:rPr>
          </w:rPrChange>
        </w:rPr>
        <w:t> </w:t>
      </w:r>
      <w:del w:id="120" w:author="Sravya Patharlapalli" w:date="2021-12-16T18:49:00Z">
        <w:r w:rsidR="00DD09E0" w:rsidRPr="4285DCFD" w:rsidDel="4285DCFD">
          <w:rPr>
            <w:rFonts w:ascii="Times New Roman" w:eastAsia="Times New Roman" w:hAnsi="Times New Roman" w:cs="Times New Roman"/>
            <w:lang w:eastAsia="en-IN"/>
            <w:rPrChange w:id="121" w:author="Sravya Patharlapalli" w:date="2021-12-16T19:19:00Z">
              <w:rPr>
                <w:rFonts w:ascii="Calibri" w:eastAsia="Times New Roman" w:hAnsi="Calibri" w:cs="Calibri"/>
                <w:lang w:eastAsia="en-IN"/>
              </w:rPr>
            </w:rPrChange>
          </w:rPr>
          <w:delText> </w:delText>
        </w:r>
      </w:del>
    </w:p>
    <w:p w14:paraId="056094B3" w14:textId="77777777" w:rsidR="00095F29" w:rsidRDefault="00095F29" w:rsidP="00095F29">
      <w:pPr>
        <w:spacing w:after="0" w:line="360" w:lineRule="auto"/>
        <w:textAlignment w:val="baseline"/>
        <w:rPr>
          <w:rFonts w:ascii="Times New Roman" w:eastAsia="Times New Roman" w:hAnsi="Times New Roman" w:cs="Times New Roman"/>
          <w:lang w:eastAsia="en-IN"/>
        </w:rPr>
      </w:pPr>
    </w:p>
    <w:p w14:paraId="4A217565" w14:textId="77777777" w:rsidR="00095F29" w:rsidRDefault="00095F29" w:rsidP="00095F29">
      <w:pPr>
        <w:spacing w:after="0" w:line="360" w:lineRule="auto"/>
        <w:textAlignment w:val="baseline"/>
        <w:rPr>
          <w:rFonts w:ascii="Times New Roman" w:eastAsia="Times New Roman" w:hAnsi="Times New Roman" w:cs="Times New Roman"/>
          <w:lang w:eastAsia="en-IN"/>
        </w:rPr>
      </w:pPr>
    </w:p>
    <w:p w14:paraId="4EDDD621" w14:textId="77777777" w:rsidR="00095F29" w:rsidRDefault="00095F29" w:rsidP="00095F29">
      <w:pPr>
        <w:spacing w:after="0" w:line="360" w:lineRule="auto"/>
        <w:textAlignment w:val="baseline"/>
        <w:rPr>
          <w:rFonts w:ascii="Times New Roman" w:eastAsia="Times New Roman" w:hAnsi="Times New Roman" w:cs="Times New Roman"/>
          <w:lang w:eastAsia="en-IN"/>
        </w:rPr>
      </w:pPr>
    </w:p>
    <w:p w14:paraId="7235640C" w14:textId="77777777" w:rsidR="00095F29" w:rsidRDefault="00095F29" w:rsidP="00095F29">
      <w:pPr>
        <w:spacing w:after="0" w:line="360" w:lineRule="auto"/>
        <w:textAlignment w:val="baseline"/>
        <w:rPr>
          <w:rFonts w:ascii="Times New Roman" w:eastAsia="Times New Roman" w:hAnsi="Times New Roman" w:cs="Times New Roman"/>
          <w:lang w:eastAsia="en-IN"/>
        </w:rPr>
      </w:pPr>
    </w:p>
    <w:p w14:paraId="4FF25B07" w14:textId="77777777" w:rsidR="00095F29" w:rsidRPr="004A0643" w:rsidDel="00412D83" w:rsidRDefault="00095F29" w:rsidP="00095F29">
      <w:pPr>
        <w:spacing w:after="0" w:line="360" w:lineRule="auto"/>
        <w:textAlignment w:val="baseline"/>
        <w:rPr>
          <w:del w:id="122" w:author="Sravya Patharlapalli" w:date="2021-12-16T18:49:00Z"/>
          <w:rFonts w:ascii="Times New Roman" w:eastAsia="Times New Roman" w:hAnsi="Times New Roman" w:cs="Times New Roman"/>
          <w:lang w:eastAsia="en-IN"/>
          <w:rPrChange w:id="123" w:author="Sravya Patharlapalli" w:date="2021-12-16T19:19:00Z">
            <w:rPr>
              <w:del w:id="124" w:author="Sravya Patharlapalli" w:date="2021-12-16T18:49:00Z"/>
              <w:rFonts w:ascii="Calibri" w:eastAsia="Times New Roman" w:hAnsi="Calibri" w:cs="Calibri"/>
              <w:lang w:eastAsia="en-IN"/>
            </w:rPr>
          </w:rPrChange>
        </w:rPr>
      </w:pPr>
    </w:p>
    <w:p w14:paraId="1523BF0B" w14:textId="77777777" w:rsidR="005478D8" w:rsidRPr="004A0643" w:rsidRDefault="005478D8">
      <w:pPr>
        <w:spacing w:after="0" w:line="360" w:lineRule="auto"/>
        <w:textAlignment w:val="baseline"/>
        <w:rPr>
          <w:rFonts w:ascii="Times New Roman" w:eastAsia="Times New Roman" w:hAnsi="Times New Roman" w:cs="Times New Roman"/>
          <w:lang w:eastAsia="en-IN"/>
          <w:rPrChange w:id="125" w:author="Sravya Patharlapalli" w:date="2021-12-16T19:19:00Z">
            <w:rPr>
              <w:rFonts w:ascii="Calibri" w:eastAsia="Times New Roman" w:hAnsi="Calibri" w:cs="Calibri"/>
              <w:lang w:eastAsia="en-IN"/>
            </w:rPr>
          </w:rPrChange>
        </w:rPr>
        <w:pPrChange w:id="126" w:author="Sravya Patharlapalli" w:date="2021-12-16T18:49:00Z">
          <w:pPr>
            <w:spacing w:after="0" w:line="240" w:lineRule="auto"/>
            <w:textAlignment w:val="baseline"/>
          </w:pPr>
        </w:pPrChange>
      </w:pPr>
    </w:p>
    <w:p w14:paraId="220AD8C3" w14:textId="1764B462" w:rsidR="00DD09E0" w:rsidRPr="004A0643" w:rsidRDefault="00DD09E0" w:rsidP="005478D8">
      <w:pPr>
        <w:spacing w:after="0" w:line="480" w:lineRule="auto"/>
        <w:jc w:val="center"/>
        <w:textAlignment w:val="baseline"/>
        <w:rPr>
          <w:rFonts w:ascii="Times New Roman" w:eastAsia="Times New Roman" w:hAnsi="Times New Roman" w:cs="Times New Roman"/>
          <w:sz w:val="18"/>
          <w:szCs w:val="18"/>
          <w:lang w:eastAsia="en-IN"/>
          <w:rPrChange w:id="127" w:author="Sravya Patharlapalli" w:date="2021-12-16T19:19:00Z">
            <w:rPr>
              <w:rFonts w:ascii="Segoe UI" w:eastAsia="Times New Roman" w:hAnsi="Segoe UI" w:cs="Segoe UI"/>
              <w:sz w:val="18"/>
              <w:szCs w:val="18"/>
              <w:lang w:eastAsia="en-IN"/>
            </w:rPr>
          </w:rPrChange>
        </w:rPr>
      </w:pPr>
      <w:r w:rsidRPr="004A0643">
        <w:rPr>
          <w:rFonts w:ascii="Times New Roman" w:eastAsia="Times New Roman" w:hAnsi="Times New Roman" w:cs="Times New Roman"/>
          <w:color w:val="000000"/>
          <w:sz w:val="32"/>
          <w:szCs w:val="32"/>
          <w:lang w:eastAsia="en-IN"/>
        </w:rPr>
        <w:lastRenderedPageBreak/>
        <w:t> </w:t>
      </w:r>
      <w:r w:rsidRPr="004A0643">
        <w:rPr>
          <w:rFonts w:ascii="Times New Roman" w:eastAsia="Times New Roman" w:hAnsi="Times New Roman" w:cs="Times New Roman"/>
          <w:b/>
          <w:bCs/>
          <w:color w:val="000000"/>
          <w:sz w:val="32"/>
          <w:szCs w:val="32"/>
          <w:lang w:val="en-US" w:eastAsia="en-IN"/>
        </w:rPr>
        <w:t>ABSTRACT</w:t>
      </w:r>
      <w:r w:rsidRPr="004A0643">
        <w:rPr>
          <w:rFonts w:ascii="Times New Roman" w:eastAsia="Times New Roman" w:hAnsi="Times New Roman" w:cs="Times New Roman"/>
          <w:color w:val="000000"/>
          <w:sz w:val="32"/>
          <w:szCs w:val="32"/>
          <w:lang w:eastAsia="en-IN"/>
        </w:rPr>
        <w:t> </w:t>
      </w:r>
    </w:p>
    <w:p w14:paraId="4A1BB8D8" w14:textId="77777777" w:rsidR="00876649" w:rsidRPr="00876649" w:rsidRDefault="00876649" w:rsidP="00876649">
      <w:pPr>
        <w:spacing w:after="0" w:line="360" w:lineRule="auto"/>
        <w:jc w:val="both"/>
        <w:textAlignment w:val="baseline"/>
        <w:rPr>
          <w:rFonts w:ascii="Times New Roman" w:eastAsia="Times New Roman" w:hAnsi="Times New Roman"/>
          <w:color w:val="000000"/>
          <w:sz w:val="24"/>
          <w:szCs w:val="24"/>
          <w:lang w:eastAsia="en-IN"/>
        </w:rPr>
      </w:pPr>
      <w:r w:rsidRPr="00876649">
        <w:rPr>
          <w:rFonts w:ascii="Times New Roman" w:eastAsia="Times New Roman" w:hAnsi="Times New Roman"/>
          <w:color w:val="000000"/>
          <w:sz w:val="24"/>
          <w:szCs w:val="24"/>
          <w:lang w:eastAsia="en-IN"/>
        </w:rPr>
        <w:t xml:space="preserve">With advanced technologies in this digital era, there is always scope for development in the field of computing. Hands-free computing is in demand as of today it addresses the needs of quadriplegics (people affected by paralysis of all four limbs). Here, we propose to present a Human-Computer Interaction (HCI) system that is of great importance to amputees and those who have issues with using their hands. The system built is an eye-based interface that acts as a computer mouse to translate eye movements such as blinking, gazing, and squinting towards the mouse cursor actions. This system plans to make use of a simple webcam and its software requirements are Python, </w:t>
      </w:r>
      <w:proofErr w:type="spellStart"/>
      <w:r w:rsidRPr="00876649">
        <w:rPr>
          <w:rFonts w:ascii="Times New Roman" w:eastAsia="Times New Roman" w:hAnsi="Times New Roman"/>
          <w:color w:val="000000"/>
          <w:sz w:val="24"/>
          <w:szCs w:val="24"/>
          <w:lang w:eastAsia="en-IN"/>
        </w:rPr>
        <w:t>OpenCV</w:t>
      </w:r>
      <w:proofErr w:type="spellEnd"/>
      <w:r w:rsidRPr="00876649">
        <w:rPr>
          <w:rFonts w:ascii="Times New Roman" w:eastAsia="Times New Roman" w:hAnsi="Times New Roman"/>
          <w:color w:val="000000"/>
          <w:sz w:val="24"/>
          <w:szCs w:val="24"/>
          <w:lang w:eastAsia="en-IN"/>
        </w:rPr>
        <w:t xml:space="preserve">, </w:t>
      </w:r>
      <w:proofErr w:type="spellStart"/>
      <w:r w:rsidRPr="00876649">
        <w:rPr>
          <w:rFonts w:ascii="Times New Roman" w:eastAsia="Times New Roman" w:hAnsi="Times New Roman"/>
          <w:color w:val="000000"/>
          <w:sz w:val="24"/>
          <w:szCs w:val="24"/>
          <w:lang w:eastAsia="en-IN"/>
        </w:rPr>
        <w:t>NumPy</w:t>
      </w:r>
      <w:proofErr w:type="spellEnd"/>
      <w:r w:rsidRPr="00876649">
        <w:rPr>
          <w:rFonts w:ascii="Times New Roman" w:eastAsia="Times New Roman" w:hAnsi="Times New Roman"/>
          <w:color w:val="000000"/>
          <w:sz w:val="24"/>
          <w:szCs w:val="24"/>
          <w:lang w:eastAsia="en-IN"/>
        </w:rPr>
        <w:t>, and a few other packages which are necessary for face recognition. The face detector can be built using the HOG (Histogram of Oriented Gradients) feature along with a linear classifier, and the sliding window technique. It is hands-free and no external hardware or sensors are required.</w:t>
      </w:r>
    </w:p>
    <w:p w14:paraId="152A8549" w14:textId="77777777" w:rsidR="00DD09E0" w:rsidRPr="004A0643" w:rsidRDefault="00DD09E0" w:rsidP="005478D8">
      <w:pPr>
        <w:spacing w:after="0" w:line="360" w:lineRule="auto"/>
        <w:jc w:val="both"/>
        <w:textAlignment w:val="baseline"/>
        <w:rPr>
          <w:rFonts w:ascii="Times New Roman" w:eastAsia="Times New Roman" w:hAnsi="Times New Roman" w:cs="Times New Roman"/>
          <w:sz w:val="18"/>
          <w:szCs w:val="18"/>
          <w:lang w:eastAsia="en-IN"/>
          <w:rPrChange w:id="128" w:author="Sravya Patharlapalli" w:date="2021-12-16T19:19:00Z">
            <w:rPr>
              <w:rFonts w:ascii="Segoe UI" w:eastAsia="Times New Roman" w:hAnsi="Segoe UI" w:cs="Segoe UI"/>
              <w:sz w:val="18"/>
              <w:szCs w:val="18"/>
              <w:lang w:eastAsia="en-IN"/>
            </w:rPr>
          </w:rPrChange>
        </w:rPr>
      </w:pPr>
    </w:p>
    <w:p w14:paraId="788B6FE2" w14:textId="77777777" w:rsidR="00412D83" w:rsidRPr="004A0643" w:rsidRDefault="00DD09E0" w:rsidP="00EC636D">
      <w:pPr>
        <w:jc w:val="center"/>
        <w:textAlignment w:val="baseline"/>
        <w:rPr>
          <w:ins w:id="129" w:author="Sravya Patharlapalli" w:date="2021-12-16T18:50:00Z"/>
          <w:rFonts w:ascii="Times New Roman" w:eastAsia="Times New Roman" w:hAnsi="Times New Roman" w:cs="Times New Roman"/>
          <w:lang w:eastAsia="en-IN"/>
          <w:rPrChange w:id="130" w:author="Sravya Patharlapalli" w:date="2021-12-16T19:19:00Z">
            <w:rPr>
              <w:ins w:id="131" w:author="Sravya Patharlapalli" w:date="2021-12-16T18:50:00Z"/>
              <w:rFonts w:ascii="Calibri" w:eastAsia="Times New Roman" w:hAnsi="Calibri" w:cs="Calibri"/>
              <w:lang w:eastAsia="en-IN"/>
            </w:rPr>
          </w:rPrChange>
        </w:rPr>
      </w:pPr>
      <w:r w:rsidRPr="004A0643">
        <w:rPr>
          <w:rFonts w:ascii="Times New Roman" w:eastAsia="Times New Roman" w:hAnsi="Times New Roman" w:cs="Times New Roman"/>
          <w:lang w:eastAsia="en-IN"/>
          <w:rPrChange w:id="132"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33" w:author="Sravya Patharlapalli" w:date="2021-12-16T19:19:00Z">
            <w:rPr/>
          </w:rPrChange>
        </w:rPr>
        <w:br/>
      </w:r>
      <w:r w:rsidRPr="004A0643">
        <w:rPr>
          <w:rFonts w:ascii="Times New Roman" w:eastAsia="Times New Roman" w:hAnsi="Times New Roman" w:cs="Times New Roman"/>
          <w:lang w:eastAsia="en-IN"/>
          <w:rPrChange w:id="134"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35" w:author="Sravya Patharlapalli" w:date="2021-12-16T19:19:00Z">
            <w:rPr/>
          </w:rPrChange>
        </w:rPr>
        <w:br/>
      </w:r>
      <w:r w:rsidRPr="004A0643">
        <w:rPr>
          <w:rFonts w:ascii="Times New Roman" w:eastAsia="Times New Roman" w:hAnsi="Times New Roman" w:cs="Times New Roman"/>
          <w:lang w:eastAsia="en-IN"/>
          <w:rPrChange w:id="136"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37" w:author="Sravya Patharlapalli" w:date="2021-12-16T19:19:00Z">
            <w:rPr/>
          </w:rPrChange>
        </w:rPr>
        <w:br/>
      </w:r>
      <w:r w:rsidRPr="004A0643">
        <w:rPr>
          <w:rFonts w:ascii="Times New Roman" w:eastAsia="Times New Roman" w:hAnsi="Times New Roman" w:cs="Times New Roman"/>
          <w:lang w:eastAsia="en-IN"/>
          <w:rPrChange w:id="138"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39" w:author="Sravya Patharlapalli" w:date="2021-12-16T19:19:00Z">
            <w:rPr/>
          </w:rPrChange>
        </w:rPr>
        <w:br/>
      </w:r>
      <w:r w:rsidRPr="004A0643">
        <w:rPr>
          <w:rFonts w:ascii="Times New Roman" w:eastAsia="Times New Roman" w:hAnsi="Times New Roman" w:cs="Times New Roman"/>
          <w:lang w:eastAsia="en-IN"/>
          <w:rPrChange w:id="140"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41" w:author="Sravya Patharlapalli" w:date="2021-12-16T19:19:00Z">
            <w:rPr/>
          </w:rPrChange>
        </w:rPr>
        <w:br/>
      </w:r>
      <w:r w:rsidRPr="004A0643">
        <w:rPr>
          <w:rFonts w:ascii="Times New Roman" w:eastAsia="Times New Roman" w:hAnsi="Times New Roman" w:cs="Times New Roman"/>
          <w:lang w:eastAsia="en-IN"/>
          <w:rPrChange w:id="142"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43" w:author="Sravya Patharlapalli" w:date="2021-12-16T19:19:00Z">
            <w:rPr/>
          </w:rPrChange>
        </w:rPr>
        <w:br/>
      </w:r>
      <w:r w:rsidRPr="004A0643">
        <w:rPr>
          <w:rFonts w:ascii="Times New Roman" w:eastAsia="Times New Roman" w:hAnsi="Times New Roman" w:cs="Times New Roman"/>
          <w:lang w:eastAsia="en-IN"/>
          <w:rPrChange w:id="144"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45" w:author="Sravya Patharlapalli" w:date="2021-12-16T19:19:00Z">
            <w:rPr/>
          </w:rPrChange>
        </w:rPr>
        <w:br/>
      </w:r>
      <w:r w:rsidRPr="004A0643">
        <w:rPr>
          <w:rFonts w:ascii="Times New Roman" w:eastAsia="Times New Roman" w:hAnsi="Times New Roman" w:cs="Times New Roman"/>
          <w:lang w:eastAsia="en-IN"/>
          <w:rPrChange w:id="146"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47" w:author="Sravya Patharlapalli" w:date="2021-12-16T19:19:00Z">
            <w:rPr/>
          </w:rPrChange>
        </w:rPr>
        <w:br/>
      </w:r>
      <w:r w:rsidRPr="004A0643">
        <w:rPr>
          <w:rFonts w:ascii="Times New Roman" w:eastAsia="Times New Roman" w:hAnsi="Times New Roman" w:cs="Times New Roman"/>
          <w:lang w:eastAsia="en-IN"/>
          <w:rPrChange w:id="148"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49" w:author="Sravya Patharlapalli" w:date="2021-12-16T19:19:00Z">
            <w:rPr/>
          </w:rPrChange>
        </w:rPr>
        <w:br/>
      </w:r>
      <w:r w:rsidRPr="004A0643">
        <w:rPr>
          <w:rFonts w:ascii="Times New Roman" w:eastAsia="Times New Roman" w:hAnsi="Times New Roman" w:cs="Times New Roman"/>
          <w:lang w:eastAsia="en-IN"/>
          <w:rPrChange w:id="150"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51" w:author="Sravya Patharlapalli" w:date="2021-12-16T19:19:00Z">
            <w:rPr/>
          </w:rPrChange>
        </w:rPr>
        <w:br/>
      </w:r>
      <w:r w:rsidRPr="004A0643">
        <w:rPr>
          <w:rFonts w:ascii="Times New Roman" w:eastAsia="Times New Roman" w:hAnsi="Times New Roman" w:cs="Times New Roman"/>
          <w:lang w:eastAsia="en-IN"/>
          <w:rPrChange w:id="152"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53" w:author="Sravya Patharlapalli" w:date="2021-12-16T19:19:00Z">
            <w:rPr/>
          </w:rPrChange>
        </w:rPr>
        <w:br/>
      </w:r>
      <w:r w:rsidRPr="004A0643">
        <w:rPr>
          <w:rFonts w:ascii="Times New Roman" w:eastAsia="Times New Roman" w:hAnsi="Times New Roman" w:cs="Times New Roman"/>
          <w:lang w:eastAsia="en-IN"/>
          <w:rPrChange w:id="154"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55" w:author="Sravya Patharlapalli" w:date="2021-12-16T19:19:00Z">
            <w:rPr/>
          </w:rPrChange>
        </w:rPr>
        <w:br/>
      </w:r>
      <w:r w:rsidRPr="004A0643">
        <w:rPr>
          <w:rFonts w:ascii="Times New Roman" w:eastAsia="Times New Roman" w:hAnsi="Times New Roman" w:cs="Times New Roman"/>
          <w:lang w:eastAsia="en-IN"/>
          <w:rPrChange w:id="156"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57" w:author="Sravya Patharlapalli" w:date="2021-12-16T19:19:00Z">
            <w:rPr/>
          </w:rPrChange>
        </w:rPr>
        <w:br/>
      </w:r>
      <w:r w:rsidRPr="004A0643">
        <w:rPr>
          <w:rFonts w:ascii="Times New Roman" w:eastAsia="Times New Roman" w:hAnsi="Times New Roman" w:cs="Times New Roman"/>
          <w:lang w:eastAsia="en-IN"/>
          <w:rPrChange w:id="158"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59" w:author="Sravya Patharlapalli" w:date="2021-12-16T19:19:00Z">
            <w:rPr/>
          </w:rPrChange>
        </w:rPr>
        <w:br/>
      </w:r>
      <w:r w:rsidRPr="004A0643">
        <w:rPr>
          <w:rFonts w:ascii="Times New Roman" w:eastAsia="Times New Roman" w:hAnsi="Times New Roman" w:cs="Times New Roman"/>
          <w:lang w:eastAsia="en-IN"/>
          <w:rPrChange w:id="160"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61" w:author="Sravya Patharlapalli" w:date="2021-12-16T19:19:00Z">
            <w:rPr/>
          </w:rPrChange>
        </w:rPr>
        <w:br/>
      </w:r>
      <w:r w:rsidRPr="004A0643">
        <w:rPr>
          <w:rFonts w:ascii="Times New Roman" w:eastAsia="Times New Roman" w:hAnsi="Times New Roman" w:cs="Times New Roman"/>
          <w:lang w:eastAsia="en-IN"/>
          <w:rPrChange w:id="162"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63" w:author="Sravya Patharlapalli" w:date="2021-12-16T19:19:00Z">
            <w:rPr/>
          </w:rPrChange>
        </w:rPr>
        <w:br/>
      </w:r>
      <w:r w:rsidRPr="004A0643">
        <w:rPr>
          <w:rFonts w:ascii="Times New Roman" w:eastAsia="Times New Roman" w:hAnsi="Times New Roman" w:cs="Times New Roman"/>
          <w:lang w:eastAsia="en-IN"/>
          <w:rPrChange w:id="164"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65" w:author="Sravya Patharlapalli" w:date="2021-12-16T19:19:00Z">
            <w:rPr/>
          </w:rPrChange>
        </w:rPr>
        <w:br/>
      </w:r>
      <w:r w:rsidRPr="004A0643">
        <w:rPr>
          <w:rFonts w:ascii="Times New Roman" w:eastAsia="Times New Roman" w:hAnsi="Times New Roman" w:cs="Times New Roman"/>
          <w:lang w:eastAsia="en-IN"/>
          <w:rPrChange w:id="166"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67" w:author="Sravya Patharlapalli" w:date="2021-12-16T19:19:00Z">
            <w:rPr/>
          </w:rPrChange>
        </w:rPr>
        <w:br/>
      </w:r>
      <w:r w:rsidRPr="004A0643">
        <w:rPr>
          <w:rFonts w:ascii="Times New Roman" w:eastAsia="Times New Roman" w:hAnsi="Times New Roman" w:cs="Times New Roman"/>
          <w:lang w:eastAsia="en-IN"/>
          <w:rPrChange w:id="168"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69" w:author="Sravya Patharlapalli" w:date="2021-12-16T19:19:00Z">
            <w:rPr/>
          </w:rPrChange>
        </w:rPr>
        <w:br/>
      </w:r>
      <w:r w:rsidRPr="004A0643">
        <w:rPr>
          <w:rFonts w:ascii="Times New Roman" w:eastAsia="Times New Roman" w:hAnsi="Times New Roman" w:cs="Times New Roman"/>
          <w:lang w:eastAsia="en-IN"/>
          <w:rPrChange w:id="170"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71" w:author="Sravya Patharlapalli" w:date="2021-12-16T19:19:00Z">
            <w:rPr/>
          </w:rPrChange>
        </w:rPr>
        <w:br/>
      </w:r>
      <w:r w:rsidRPr="004A0643">
        <w:rPr>
          <w:rFonts w:ascii="Times New Roman" w:eastAsia="Times New Roman" w:hAnsi="Times New Roman" w:cs="Times New Roman"/>
          <w:lang w:eastAsia="en-IN"/>
          <w:rPrChange w:id="172" w:author="Sravya Patharlapalli" w:date="2021-12-16T19:19:00Z">
            <w:rPr>
              <w:rFonts w:ascii="Calibri" w:eastAsia="Times New Roman" w:hAnsi="Calibri" w:cs="Calibri"/>
              <w:lang w:eastAsia="en-IN"/>
            </w:rPr>
          </w:rPrChange>
        </w:rPr>
        <w:t> </w:t>
      </w:r>
      <w:r w:rsidRPr="004A0643">
        <w:rPr>
          <w:rFonts w:ascii="Times New Roman" w:hAnsi="Times New Roman" w:cs="Times New Roman"/>
          <w:rPrChange w:id="173" w:author="Sravya Patharlapalli" w:date="2021-12-16T19:19:00Z">
            <w:rPr/>
          </w:rPrChange>
        </w:rPr>
        <w:br/>
      </w:r>
      <w:r w:rsidRPr="004A0643">
        <w:rPr>
          <w:rFonts w:ascii="Times New Roman" w:eastAsia="Times New Roman" w:hAnsi="Times New Roman" w:cs="Times New Roman"/>
          <w:lang w:eastAsia="en-IN"/>
          <w:rPrChange w:id="174" w:author="Sravya Patharlapalli" w:date="2021-12-16T19:19:00Z">
            <w:rPr>
              <w:rFonts w:ascii="Calibri" w:eastAsia="Times New Roman" w:hAnsi="Calibri" w:cs="Calibri"/>
              <w:lang w:eastAsia="en-IN"/>
            </w:rPr>
          </w:rPrChange>
        </w:rPr>
        <w:t> </w:t>
      </w:r>
    </w:p>
    <w:p w14:paraId="2A1AD5A4" w14:textId="77777777" w:rsidR="00412D83" w:rsidRPr="004A0643" w:rsidRDefault="00412D83" w:rsidP="00EC636D">
      <w:pPr>
        <w:jc w:val="center"/>
        <w:textAlignment w:val="baseline"/>
        <w:rPr>
          <w:ins w:id="175" w:author="Sravya Patharlapalli" w:date="2021-12-16T18:50:00Z"/>
          <w:rFonts w:ascii="Times New Roman" w:eastAsia="Times New Roman" w:hAnsi="Times New Roman" w:cs="Times New Roman"/>
          <w:lang w:eastAsia="en-IN"/>
          <w:rPrChange w:id="176" w:author="Sravya Patharlapalli" w:date="2021-12-16T19:19:00Z">
            <w:rPr>
              <w:ins w:id="177" w:author="Sravya Patharlapalli" w:date="2021-12-16T18:50:00Z"/>
              <w:rFonts w:ascii="Calibri" w:eastAsia="Times New Roman" w:hAnsi="Calibri" w:cs="Calibri"/>
              <w:lang w:eastAsia="en-IN"/>
            </w:rPr>
          </w:rPrChange>
        </w:rPr>
      </w:pPr>
    </w:p>
    <w:p w14:paraId="37F444F6" w14:textId="374340D4" w:rsidR="00146800" w:rsidRDefault="00DD09E0" w:rsidP="00EC636D">
      <w:pPr>
        <w:jc w:val="center"/>
        <w:textAlignment w:val="baseline"/>
        <w:rPr>
          <w:ins w:id="178" w:author="Sravya Patharlapalli" w:date="2021-12-16T19:30:00Z"/>
          <w:rFonts w:ascii="Times New Roman" w:eastAsia="Times New Roman" w:hAnsi="Times New Roman" w:cs="Times New Roman"/>
          <w:lang w:eastAsia="en-IN"/>
        </w:rPr>
      </w:pPr>
      <w:r w:rsidRPr="004A0643">
        <w:rPr>
          <w:rFonts w:ascii="Times New Roman" w:hAnsi="Times New Roman" w:cs="Times New Roman"/>
          <w:rPrChange w:id="179" w:author="Sravya Patharlapalli" w:date="2021-12-16T19:19:00Z">
            <w:rPr/>
          </w:rPrChange>
        </w:rPr>
        <w:br/>
      </w:r>
      <w:r w:rsidRPr="004A0643">
        <w:rPr>
          <w:rFonts w:ascii="Times New Roman" w:eastAsia="Times New Roman" w:hAnsi="Times New Roman" w:cs="Times New Roman"/>
          <w:lang w:eastAsia="en-IN"/>
          <w:rPrChange w:id="180" w:author="Sravya Patharlapalli" w:date="2021-12-16T19:19:00Z">
            <w:rPr>
              <w:rFonts w:ascii="Calibri" w:eastAsia="Times New Roman" w:hAnsi="Calibri" w:cs="Calibri"/>
              <w:lang w:eastAsia="en-IN"/>
            </w:rPr>
          </w:rPrChange>
        </w:rPr>
        <w:t> </w:t>
      </w:r>
    </w:p>
    <w:p w14:paraId="06A960A1" w14:textId="04E113E5" w:rsidR="00123493" w:rsidRDefault="00123493" w:rsidP="00EC636D">
      <w:pPr>
        <w:jc w:val="center"/>
        <w:textAlignment w:val="baseline"/>
        <w:rPr>
          <w:rFonts w:ascii="Times New Roman" w:eastAsia="Times New Roman" w:hAnsi="Times New Roman" w:cs="Times New Roman"/>
          <w:color w:val="000000" w:themeColor="text1"/>
          <w:sz w:val="32"/>
          <w:szCs w:val="32"/>
        </w:rPr>
      </w:pPr>
    </w:p>
    <w:p w14:paraId="56B5A1F8" w14:textId="096079DE" w:rsidR="00360034" w:rsidRPr="004A0643" w:rsidRDefault="00360034" w:rsidP="00CD01CD">
      <w:pPr>
        <w:textAlignment w:val="baseline"/>
        <w:rPr>
          <w:rFonts w:ascii="Times New Roman" w:eastAsia="Times New Roman" w:hAnsi="Times New Roman" w:cs="Times New Roman"/>
          <w:color w:val="000000" w:themeColor="text1"/>
          <w:sz w:val="32"/>
          <w:szCs w:val="32"/>
        </w:rPr>
      </w:pPr>
    </w:p>
    <w:p w14:paraId="1DF7F1EA" w14:textId="7F9568AC" w:rsidR="00146800" w:rsidRPr="004A0643" w:rsidRDefault="65CDE93F" w:rsidP="65CDE93F">
      <w:pPr>
        <w:jc w:val="center"/>
        <w:textAlignment w:val="baseline"/>
        <w:rPr>
          <w:rFonts w:ascii="Times New Roman" w:eastAsia="Times New Roman" w:hAnsi="Times New Roman" w:cs="Times New Roman"/>
          <w:color w:val="000000" w:themeColor="text1"/>
          <w:sz w:val="32"/>
          <w:szCs w:val="32"/>
        </w:rPr>
      </w:pPr>
      <w:r w:rsidRPr="004A0643">
        <w:rPr>
          <w:rFonts w:ascii="Times New Roman" w:eastAsia="Times New Roman" w:hAnsi="Times New Roman" w:cs="Times New Roman"/>
          <w:b/>
          <w:bCs/>
          <w:color w:val="000000" w:themeColor="text1"/>
          <w:sz w:val="32"/>
          <w:szCs w:val="32"/>
          <w:lang w:val="en-US"/>
        </w:rPr>
        <w:lastRenderedPageBreak/>
        <w:t>CONTENTS</w:t>
      </w:r>
    </w:p>
    <w:p w14:paraId="70BACAE4" w14:textId="0DAD5ABB"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b/>
          <w:bCs/>
          <w:color w:val="000000" w:themeColor="text1"/>
          <w:sz w:val="28"/>
          <w:szCs w:val="28"/>
          <w:lang w:val="en-US"/>
        </w:rPr>
        <w:t>CHAPTERS</w:t>
      </w:r>
      <w:r w:rsidRPr="004A0643">
        <w:rPr>
          <w:rFonts w:ascii="Times New Roman" w:eastAsia="Times New Roman" w:hAnsi="Times New Roman" w:cs="Times New Roman"/>
          <w:color w:val="000000" w:themeColor="text1"/>
          <w:sz w:val="28"/>
          <w:szCs w:val="28"/>
          <w:lang w:val="en-US"/>
        </w:rPr>
        <w:t xml:space="preserve">                                                                                     </w:t>
      </w:r>
      <w:r w:rsidR="1903C4DB" w:rsidRPr="004A0643">
        <w:rPr>
          <w:rFonts w:ascii="Times New Roman" w:eastAsia="Times New Roman" w:hAnsi="Times New Roman" w:cs="Times New Roman"/>
          <w:b/>
          <w:bCs/>
          <w:color w:val="000000" w:themeColor="text1"/>
          <w:sz w:val="28"/>
          <w:szCs w:val="28"/>
          <w:lang w:val="en-US"/>
        </w:rPr>
        <w:t>PAGENO</w:t>
      </w:r>
      <w:r w:rsidRPr="004A0643">
        <w:rPr>
          <w:rFonts w:ascii="Times New Roman" w:eastAsia="Times New Roman" w:hAnsi="Times New Roman" w:cs="Times New Roman"/>
          <w:b/>
          <w:bCs/>
          <w:color w:val="000000" w:themeColor="text1"/>
          <w:sz w:val="24"/>
          <w:szCs w:val="24"/>
          <w:lang w:val="en-US"/>
        </w:rPr>
        <w:t xml:space="preserve"> </w:t>
      </w:r>
      <w:r w:rsidRPr="004A0643">
        <w:rPr>
          <w:rFonts w:ascii="Times New Roman" w:eastAsia="Times New Roman" w:hAnsi="Times New Roman" w:cs="Times New Roman"/>
          <w:color w:val="000000" w:themeColor="text1"/>
          <w:sz w:val="24"/>
          <w:szCs w:val="24"/>
          <w:lang w:val="en-US"/>
        </w:rPr>
        <w:t xml:space="preserve">                               </w:t>
      </w:r>
    </w:p>
    <w:p w14:paraId="7F4FD677" w14:textId="063F71EB"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b/>
          <w:bCs/>
          <w:color w:val="000000" w:themeColor="text1"/>
          <w:sz w:val="24"/>
          <w:szCs w:val="24"/>
          <w:lang w:val="en-US"/>
        </w:rPr>
        <w:t xml:space="preserve">      List of Figures</w:t>
      </w:r>
      <w:r w:rsidRPr="004A0643">
        <w:rPr>
          <w:rFonts w:ascii="Times New Roman" w:eastAsia="Times New Roman" w:hAnsi="Times New Roman" w:cs="Times New Roman"/>
          <w:color w:val="000000" w:themeColor="text1"/>
          <w:sz w:val="24"/>
          <w:szCs w:val="24"/>
          <w:lang w:val="en-US"/>
        </w:rPr>
        <w:t xml:space="preserve"> ......................................................................</w:t>
      </w:r>
      <w:r w:rsidR="00457A86">
        <w:rPr>
          <w:rFonts w:ascii="Times New Roman" w:eastAsia="Times New Roman" w:hAnsi="Times New Roman" w:cs="Times New Roman"/>
          <w:color w:val="000000" w:themeColor="text1"/>
          <w:sz w:val="24"/>
          <w:szCs w:val="24"/>
          <w:lang w:val="en-US"/>
        </w:rPr>
        <w:t>...............................</w:t>
      </w:r>
      <w:r w:rsidRPr="004A0643">
        <w:rPr>
          <w:rFonts w:ascii="Times New Roman" w:eastAsia="Times New Roman" w:hAnsi="Times New Roman" w:cs="Times New Roman"/>
          <w:color w:val="000000" w:themeColor="text1"/>
          <w:sz w:val="24"/>
          <w:szCs w:val="24"/>
          <w:lang w:val="en-US"/>
        </w:rPr>
        <w:t>i</w:t>
      </w:r>
    </w:p>
    <w:p w14:paraId="1CB8D79C" w14:textId="4CA1064A" w:rsidR="00146800" w:rsidRDefault="65CDE93F" w:rsidP="65CDE93F">
      <w:pPr>
        <w:textAlignment w:val="baseline"/>
        <w:rPr>
          <w:ins w:id="181" w:author="Sravya Patharlapalli" w:date="2021-12-17T18:31:00Z"/>
          <w:rFonts w:ascii="Times New Roman" w:eastAsia="Times New Roman" w:hAnsi="Times New Roman" w:cs="Times New Roman"/>
          <w:color w:val="000000" w:themeColor="text1"/>
          <w:sz w:val="24"/>
          <w:szCs w:val="24"/>
          <w:lang w:val="en-US"/>
        </w:rPr>
      </w:pPr>
      <w:r w:rsidRPr="004A0643">
        <w:rPr>
          <w:rFonts w:ascii="Times New Roman" w:eastAsia="Times New Roman" w:hAnsi="Times New Roman" w:cs="Times New Roman"/>
          <w:b/>
          <w:bCs/>
          <w:color w:val="000000" w:themeColor="text1"/>
          <w:sz w:val="24"/>
          <w:szCs w:val="24"/>
          <w:lang w:val="en-US"/>
        </w:rPr>
        <w:t xml:space="preserve">      List of Tables</w:t>
      </w:r>
      <w:r w:rsidRPr="004A0643">
        <w:rPr>
          <w:rFonts w:ascii="Times New Roman" w:eastAsia="Times New Roman" w:hAnsi="Times New Roman" w:cs="Times New Roman"/>
          <w:color w:val="000000" w:themeColor="text1"/>
          <w:sz w:val="24"/>
          <w:szCs w:val="24"/>
          <w:lang w:val="en-US"/>
        </w:rPr>
        <w:t xml:space="preserve"> .......................................................................</w:t>
      </w:r>
      <w:r w:rsidR="00457A86">
        <w:rPr>
          <w:rFonts w:ascii="Times New Roman" w:eastAsia="Times New Roman" w:hAnsi="Times New Roman" w:cs="Times New Roman"/>
          <w:color w:val="000000" w:themeColor="text1"/>
          <w:sz w:val="24"/>
          <w:szCs w:val="24"/>
          <w:lang w:val="en-US"/>
        </w:rPr>
        <w:t>...............................</w:t>
      </w:r>
      <w:r w:rsidRPr="004A0643">
        <w:rPr>
          <w:rFonts w:ascii="Times New Roman" w:eastAsia="Times New Roman" w:hAnsi="Times New Roman" w:cs="Times New Roman"/>
          <w:color w:val="000000" w:themeColor="text1"/>
          <w:sz w:val="24"/>
          <w:szCs w:val="24"/>
          <w:lang w:val="en-US"/>
        </w:rPr>
        <w:t>i</w:t>
      </w:r>
      <w:r w:rsidR="00412192" w:rsidRPr="004A0643">
        <w:rPr>
          <w:rFonts w:ascii="Times New Roman" w:eastAsia="Times New Roman" w:hAnsi="Times New Roman" w:cs="Times New Roman"/>
          <w:color w:val="000000" w:themeColor="text1"/>
          <w:sz w:val="24"/>
          <w:szCs w:val="24"/>
          <w:lang w:val="en-US"/>
        </w:rPr>
        <w:t>i</w:t>
      </w:r>
      <w:r w:rsidR="008C062F">
        <w:rPr>
          <w:rFonts w:ascii="Times New Roman" w:eastAsia="Times New Roman" w:hAnsi="Times New Roman" w:cs="Times New Roman"/>
          <w:color w:val="000000" w:themeColor="text1"/>
          <w:sz w:val="24"/>
          <w:szCs w:val="24"/>
          <w:lang w:val="en-US"/>
        </w:rPr>
        <w:t>i</w:t>
      </w:r>
    </w:p>
    <w:p w14:paraId="0A82B637" w14:textId="24ADDB98" w:rsidR="00A14DD1" w:rsidRPr="00A14DD1" w:rsidRDefault="001105A8" w:rsidP="65CDE93F">
      <w:pPr>
        <w:textAlignment w:val="baseline"/>
        <w:rPr>
          <w:rFonts w:ascii="Times New Roman" w:eastAsia="Times New Roman" w:hAnsi="Times New Roman" w:cs="Times New Roman"/>
          <w:color w:val="000000" w:themeColor="text1"/>
          <w:sz w:val="24"/>
          <w:szCs w:val="24"/>
          <w:lang w:val="en-US"/>
          <w:rPrChange w:id="182" w:author="Sravya Patharlapalli" w:date="2021-12-17T18:31:00Z">
            <w:rPr>
              <w:rFonts w:ascii="Times New Roman" w:eastAsia="Times New Roman" w:hAnsi="Times New Roman" w:cs="Times New Roman"/>
              <w:color w:val="000000" w:themeColor="text1"/>
              <w:sz w:val="24"/>
              <w:szCs w:val="24"/>
            </w:rPr>
          </w:rPrChange>
        </w:rPr>
      </w:pPr>
      <w:r>
        <w:rPr>
          <w:rFonts w:ascii="Times New Roman" w:eastAsia="Times New Roman" w:hAnsi="Times New Roman" w:cs="Times New Roman"/>
          <w:b/>
          <w:bCs/>
          <w:color w:val="000000" w:themeColor="text1"/>
          <w:sz w:val="24"/>
          <w:szCs w:val="24"/>
          <w:lang w:val="en-US"/>
        </w:rPr>
        <w:t xml:space="preserve">      </w:t>
      </w:r>
      <w:r w:rsidR="00F538F0">
        <w:rPr>
          <w:rFonts w:ascii="Times New Roman" w:eastAsia="Times New Roman" w:hAnsi="Times New Roman" w:cs="Times New Roman"/>
          <w:b/>
          <w:bCs/>
          <w:color w:val="000000" w:themeColor="text1"/>
          <w:sz w:val="24"/>
          <w:szCs w:val="24"/>
          <w:lang w:val="en-US"/>
        </w:rPr>
        <w:t xml:space="preserve">List of </w:t>
      </w:r>
      <w:r w:rsidR="00457A86">
        <w:rPr>
          <w:rFonts w:ascii="Times New Roman" w:eastAsia="Times New Roman" w:hAnsi="Times New Roman" w:cs="Times New Roman"/>
          <w:b/>
          <w:bCs/>
          <w:color w:val="000000" w:themeColor="text1"/>
          <w:sz w:val="24"/>
          <w:szCs w:val="24"/>
          <w:lang w:val="en-US"/>
        </w:rPr>
        <w:t>Abbreviations</w:t>
      </w:r>
      <w:r w:rsidR="00F538F0">
        <w:rPr>
          <w:rFonts w:ascii="Times New Roman" w:eastAsia="Times New Roman" w:hAnsi="Times New Roman" w:cs="Times New Roman"/>
          <w:bCs/>
          <w:color w:val="000000" w:themeColor="text1"/>
          <w:sz w:val="24"/>
          <w:szCs w:val="24"/>
          <w:lang w:val="en-US"/>
        </w:rPr>
        <w:t>.............................................................</w:t>
      </w:r>
      <w:r w:rsidR="00457A86">
        <w:rPr>
          <w:rFonts w:ascii="Times New Roman" w:eastAsia="Times New Roman" w:hAnsi="Times New Roman" w:cs="Times New Roman"/>
          <w:bCs/>
          <w:color w:val="000000" w:themeColor="text1"/>
          <w:sz w:val="24"/>
          <w:szCs w:val="24"/>
          <w:lang w:val="en-US"/>
        </w:rPr>
        <w:t>.............................</w:t>
      </w:r>
      <w:proofErr w:type="gramStart"/>
      <w:r w:rsidR="00F538F0">
        <w:rPr>
          <w:rFonts w:ascii="Times New Roman" w:eastAsia="Times New Roman" w:hAnsi="Times New Roman" w:cs="Times New Roman"/>
          <w:bCs/>
          <w:color w:val="000000" w:themeColor="text1"/>
          <w:sz w:val="24"/>
          <w:szCs w:val="24"/>
          <w:lang w:val="en-US"/>
        </w:rPr>
        <w:t>iv</w:t>
      </w:r>
      <w:proofErr w:type="gramEnd"/>
      <w:ins w:id="183" w:author="Sravya Patharlapalli" w:date="2021-12-17T18:31:00Z">
        <w:r w:rsidR="00A14DD1">
          <w:rPr>
            <w:rFonts w:ascii="Times New Roman" w:eastAsia="Times New Roman" w:hAnsi="Times New Roman" w:cs="Times New Roman"/>
            <w:color w:val="000000" w:themeColor="text1"/>
            <w:sz w:val="24"/>
            <w:szCs w:val="24"/>
            <w:lang w:val="en-US"/>
          </w:rPr>
          <w:t xml:space="preserve"> </w:t>
        </w:r>
      </w:ins>
    </w:p>
    <w:p w14:paraId="3A315B15" w14:textId="4F288E75" w:rsidR="00146800" w:rsidRPr="004A0643" w:rsidRDefault="65CDE93F" w:rsidP="006B71F3">
      <w:pPr>
        <w:pStyle w:val="ListParagraph"/>
        <w:numPr>
          <w:ilvl w:val="0"/>
          <w:numId w:val="1"/>
        </w:numPr>
        <w:textAlignment w:val="baseline"/>
        <w:rPr>
          <w:rFonts w:ascii="Times New Roman" w:eastAsiaTheme="minorEastAsia" w:hAnsi="Times New Roman" w:cs="Times New Roman"/>
          <w:color w:val="000000" w:themeColor="text1"/>
          <w:sz w:val="24"/>
          <w:szCs w:val="24"/>
          <w:rPrChange w:id="184" w:author="Sravya Patharlapalli" w:date="2021-12-16T19:19:00Z">
            <w:rPr>
              <w:rFonts w:eastAsiaTheme="minorEastAsia"/>
              <w:color w:val="000000" w:themeColor="text1"/>
              <w:sz w:val="24"/>
              <w:szCs w:val="24"/>
            </w:rPr>
          </w:rPrChange>
        </w:rPr>
      </w:pPr>
      <w:r w:rsidRPr="00F538F0">
        <w:rPr>
          <w:rFonts w:ascii="Times New Roman" w:eastAsia="Times New Roman" w:hAnsi="Times New Roman" w:cs="Times New Roman"/>
          <w:b/>
          <w:color w:val="000000" w:themeColor="text1"/>
          <w:sz w:val="24"/>
          <w:szCs w:val="24"/>
          <w:lang w:val="en-US"/>
        </w:rPr>
        <w:t xml:space="preserve">Introduction </w:t>
      </w:r>
    </w:p>
    <w:p w14:paraId="5F918C69" w14:textId="232733DF"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1.1 Overview..................................................................</w:t>
      </w:r>
      <w:r w:rsidR="008230C2">
        <w:rPr>
          <w:rFonts w:ascii="Times New Roman" w:eastAsia="Times New Roman" w:hAnsi="Times New Roman" w:cs="Times New Roman"/>
          <w:color w:val="000000" w:themeColor="text1"/>
          <w:sz w:val="24"/>
          <w:szCs w:val="24"/>
          <w:lang w:val="en-US"/>
        </w:rPr>
        <w:t>................................</w:t>
      </w:r>
      <w:del w:id="185" w:author="Sravya Patharlapalli" w:date="2021-12-17T18:35:00Z">
        <w:r w:rsidR="00F64473" w:rsidRPr="004A0643" w:rsidDel="00A0008A">
          <w:rPr>
            <w:rFonts w:ascii="Times New Roman" w:eastAsia="Times New Roman" w:hAnsi="Times New Roman" w:cs="Times New Roman"/>
            <w:color w:val="000000" w:themeColor="text1"/>
            <w:sz w:val="24"/>
            <w:szCs w:val="24"/>
            <w:lang w:val="en-US"/>
          </w:rPr>
          <w:delText>.</w:delText>
        </w:r>
      </w:del>
      <w:r w:rsidRPr="004A0643">
        <w:rPr>
          <w:rFonts w:ascii="Times New Roman" w:eastAsia="Times New Roman" w:hAnsi="Times New Roman" w:cs="Times New Roman"/>
          <w:color w:val="000000" w:themeColor="text1"/>
          <w:sz w:val="24"/>
          <w:szCs w:val="24"/>
          <w:lang w:val="en-US"/>
        </w:rPr>
        <w:t xml:space="preserve">1 </w:t>
      </w:r>
    </w:p>
    <w:p w14:paraId="4638CE13" w14:textId="49732B06"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1.2 Objectives ...............................................................................................</w:t>
      </w:r>
      <w:r w:rsidR="008230C2">
        <w:rPr>
          <w:rFonts w:ascii="Times New Roman" w:eastAsia="Times New Roman" w:hAnsi="Times New Roman" w:cs="Times New Roman"/>
          <w:color w:val="000000" w:themeColor="text1"/>
          <w:sz w:val="24"/>
          <w:szCs w:val="24"/>
          <w:lang w:val="en-US"/>
        </w:rPr>
        <w:t>.1</w:t>
      </w:r>
      <w:r w:rsidRPr="004A0643">
        <w:rPr>
          <w:rFonts w:ascii="Times New Roman" w:eastAsia="Times New Roman" w:hAnsi="Times New Roman" w:cs="Times New Roman"/>
          <w:color w:val="000000" w:themeColor="text1"/>
          <w:sz w:val="24"/>
          <w:szCs w:val="24"/>
          <w:lang w:val="en-US"/>
        </w:rPr>
        <w:t xml:space="preserve"> </w:t>
      </w:r>
    </w:p>
    <w:p w14:paraId="36C6C028" w14:textId="34021758"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1.3 Problem Formulation .............................................................................</w:t>
      </w:r>
      <w:r w:rsidR="00AB4EFA">
        <w:rPr>
          <w:rFonts w:ascii="Times New Roman" w:eastAsia="Times New Roman" w:hAnsi="Times New Roman" w:cs="Times New Roman"/>
          <w:color w:val="000000" w:themeColor="text1"/>
          <w:sz w:val="24"/>
          <w:szCs w:val="24"/>
          <w:lang w:val="en-US"/>
        </w:rPr>
        <w:t>.</w:t>
      </w:r>
      <w:r w:rsidR="00D80E7F">
        <w:rPr>
          <w:rFonts w:ascii="Times New Roman" w:eastAsia="Times New Roman" w:hAnsi="Times New Roman" w:cs="Times New Roman"/>
          <w:color w:val="000000" w:themeColor="text1"/>
          <w:sz w:val="24"/>
          <w:szCs w:val="24"/>
          <w:lang w:val="en-US"/>
        </w:rPr>
        <w:t>.2</w:t>
      </w:r>
      <w:r w:rsidRPr="004A0643">
        <w:rPr>
          <w:rFonts w:ascii="Times New Roman" w:eastAsia="Times New Roman" w:hAnsi="Times New Roman" w:cs="Times New Roman"/>
          <w:color w:val="000000" w:themeColor="text1"/>
          <w:sz w:val="24"/>
          <w:szCs w:val="24"/>
          <w:lang w:val="en-US"/>
        </w:rPr>
        <w:t xml:space="preserve"> </w:t>
      </w:r>
    </w:p>
    <w:p w14:paraId="5DAF9644" w14:textId="4457890C"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1.4 Scope of the Project ...............................................................................</w:t>
      </w:r>
      <w:r w:rsidR="00F64473" w:rsidRPr="004A0643">
        <w:rPr>
          <w:rFonts w:ascii="Times New Roman" w:eastAsia="Times New Roman" w:hAnsi="Times New Roman" w:cs="Times New Roman"/>
          <w:color w:val="000000" w:themeColor="text1"/>
          <w:sz w:val="24"/>
          <w:szCs w:val="24"/>
          <w:lang w:val="en-US"/>
        </w:rPr>
        <w:t>.</w:t>
      </w:r>
      <w:r w:rsidR="00B15EA8">
        <w:rPr>
          <w:rFonts w:ascii="Times New Roman" w:eastAsia="Times New Roman" w:hAnsi="Times New Roman" w:cs="Times New Roman"/>
          <w:color w:val="000000" w:themeColor="text1"/>
          <w:sz w:val="24"/>
          <w:szCs w:val="24"/>
          <w:lang w:val="en-US"/>
        </w:rPr>
        <w:t>.2</w:t>
      </w:r>
    </w:p>
    <w:p w14:paraId="2B5A6F99" w14:textId="423D8093"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1.5 Feasibility.................................................................</w:t>
      </w:r>
      <w:r w:rsidR="00AB4EFA">
        <w:rPr>
          <w:rFonts w:ascii="Times New Roman" w:eastAsia="Times New Roman" w:hAnsi="Times New Roman" w:cs="Times New Roman"/>
          <w:color w:val="000000" w:themeColor="text1"/>
          <w:sz w:val="24"/>
          <w:szCs w:val="24"/>
          <w:lang w:val="en-US"/>
        </w:rPr>
        <w:t>...............................</w:t>
      </w:r>
      <w:r w:rsidR="00B15EA8">
        <w:rPr>
          <w:rFonts w:ascii="Times New Roman" w:eastAsia="Times New Roman" w:hAnsi="Times New Roman" w:cs="Times New Roman"/>
          <w:color w:val="000000" w:themeColor="text1"/>
          <w:sz w:val="24"/>
          <w:szCs w:val="24"/>
          <w:lang w:val="en-US"/>
        </w:rPr>
        <w:t>..2</w:t>
      </w:r>
    </w:p>
    <w:p w14:paraId="7466EB32" w14:textId="43BD6899"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1.6. Requirements of the Project .................................................................</w:t>
      </w:r>
      <w:r w:rsidR="00F64473" w:rsidRPr="004A0643">
        <w:rPr>
          <w:rFonts w:ascii="Times New Roman" w:eastAsia="Times New Roman" w:hAnsi="Times New Roman" w:cs="Times New Roman"/>
          <w:color w:val="000000" w:themeColor="text1"/>
          <w:sz w:val="24"/>
          <w:szCs w:val="24"/>
          <w:lang w:val="en-US"/>
        </w:rPr>
        <w:t>.</w:t>
      </w:r>
      <w:r w:rsidR="00B15EA8">
        <w:rPr>
          <w:rFonts w:ascii="Times New Roman" w:eastAsia="Times New Roman" w:hAnsi="Times New Roman" w:cs="Times New Roman"/>
          <w:color w:val="000000" w:themeColor="text1"/>
          <w:sz w:val="24"/>
          <w:szCs w:val="24"/>
          <w:lang w:val="en-US"/>
        </w:rPr>
        <w:t>..3</w:t>
      </w:r>
    </w:p>
    <w:p w14:paraId="13968F5A" w14:textId="377C386D"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1.6.1 Software Requirements ..............................................................</w:t>
      </w:r>
      <w:r w:rsidR="00F64473" w:rsidRPr="004A0643">
        <w:rPr>
          <w:rFonts w:ascii="Times New Roman" w:eastAsia="Times New Roman" w:hAnsi="Times New Roman" w:cs="Times New Roman"/>
          <w:color w:val="000000" w:themeColor="text1"/>
          <w:sz w:val="24"/>
          <w:szCs w:val="24"/>
          <w:lang w:val="en-US"/>
        </w:rPr>
        <w:t>.</w:t>
      </w:r>
      <w:r w:rsidR="00AB4EFA">
        <w:rPr>
          <w:rFonts w:ascii="Times New Roman" w:eastAsia="Times New Roman" w:hAnsi="Times New Roman" w:cs="Times New Roman"/>
          <w:color w:val="000000" w:themeColor="text1"/>
          <w:sz w:val="24"/>
          <w:szCs w:val="24"/>
          <w:lang w:val="en-US"/>
        </w:rPr>
        <w:t>.</w:t>
      </w:r>
      <w:r w:rsidR="00B15EA8">
        <w:rPr>
          <w:rFonts w:ascii="Times New Roman" w:eastAsia="Times New Roman" w:hAnsi="Times New Roman" w:cs="Times New Roman"/>
          <w:color w:val="000000" w:themeColor="text1"/>
          <w:sz w:val="24"/>
          <w:szCs w:val="24"/>
          <w:lang w:val="en-US"/>
        </w:rPr>
        <w:t>..3</w:t>
      </w:r>
    </w:p>
    <w:p w14:paraId="16E43561" w14:textId="72135182"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1.6.2 Hardware Requirements ............................................................</w:t>
      </w:r>
      <w:r w:rsidR="00F64473" w:rsidRPr="004A0643">
        <w:rPr>
          <w:rFonts w:ascii="Times New Roman" w:eastAsia="Times New Roman" w:hAnsi="Times New Roman" w:cs="Times New Roman"/>
          <w:color w:val="000000" w:themeColor="text1"/>
          <w:sz w:val="24"/>
          <w:szCs w:val="24"/>
          <w:lang w:val="en-US"/>
        </w:rPr>
        <w:t>..</w:t>
      </w:r>
      <w:r w:rsidR="00AB4EFA">
        <w:rPr>
          <w:rFonts w:ascii="Times New Roman" w:eastAsia="Times New Roman" w:hAnsi="Times New Roman" w:cs="Times New Roman"/>
          <w:color w:val="000000" w:themeColor="text1"/>
          <w:sz w:val="24"/>
          <w:szCs w:val="24"/>
          <w:lang w:val="en-US"/>
        </w:rPr>
        <w:t>.</w:t>
      </w:r>
      <w:r w:rsidR="00B15EA8">
        <w:rPr>
          <w:rFonts w:ascii="Times New Roman" w:eastAsia="Times New Roman" w:hAnsi="Times New Roman" w:cs="Times New Roman"/>
          <w:color w:val="000000" w:themeColor="text1"/>
          <w:sz w:val="24"/>
          <w:szCs w:val="24"/>
          <w:lang w:val="en-US"/>
        </w:rPr>
        <w:t>..3</w:t>
      </w:r>
    </w:p>
    <w:p w14:paraId="38D405CB" w14:textId="65AA0E60" w:rsidR="00146800" w:rsidRPr="004A0643" w:rsidRDefault="65CDE93F" w:rsidP="006B71F3">
      <w:pPr>
        <w:pStyle w:val="ListParagraph"/>
        <w:numPr>
          <w:ilvl w:val="0"/>
          <w:numId w:val="1"/>
        </w:numPr>
        <w:textAlignment w:val="baseline"/>
        <w:rPr>
          <w:rFonts w:ascii="Times New Roman" w:eastAsiaTheme="minorEastAsia" w:hAnsi="Times New Roman" w:cs="Times New Roman"/>
          <w:color w:val="000000" w:themeColor="text1"/>
          <w:sz w:val="24"/>
          <w:szCs w:val="24"/>
          <w:rPrChange w:id="186" w:author="Sravya Patharlapalli" w:date="2021-12-16T19:19:00Z">
            <w:rPr>
              <w:rFonts w:eastAsiaTheme="minorEastAsia"/>
              <w:color w:val="000000" w:themeColor="text1"/>
              <w:sz w:val="24"/>
              <w:szCs w:val="24"/>
            </w:rPr>
          </w:rPrChange>
        </w:rPr>
      </w:pPr>
      <w:r w:rsidRPr="00A14DD1">
        <w:rPr>
          <w:rFonts w:ascii="Times New Roman" w:eastAsia="Times New Roman" w:hAnsi="Times New Roman" w:cs="Times New Roman"/>
          <w:b/>
          <w:bCs/>
          <w:color w:val="000000" w:themeColor="text1"/>
          <w:sz w:val="24"/>
          <w:szCs w:val="24"/>
          <w:lang w:val="en-US"/>
          <w:rPrChange w:id="187" w:author="Sravya Patharlapalli" w:date="2021-12-17T18:32:00Z">
            <w:rPr>
              <w:rFonts w:ascii="Times New Roman" w:eastAsia="Times New Roman" w:hAnsi="Times New Roman" w:cs="Times New Roman"/>
              <w:color w:val="000000" w:themeColor="text1"/>
              <w:sz w:val="24"/>
              <w:szCs w:val="24"/>
              <w:lang w:val="en-US"/>
            </w:rPr>
          </w:rPrChange>
        </w:rPr>
        <w:t>Requirements</w:t>
      </w:r>
      <w:r w:rsidR="00BD0A43">
        <w:rPr>
          <w:rFonts w:ascii="Times New Roman" w:eastAsia="Times New Roman" w:hAnsi="Times New Roman" w:cs="Times New Roman"/>
          <w:b/>
          <w:bCs/>
          <w:color w:val="000000" w:themeColor="text1"/>
          <w:sz w:val="24"/>
          <w:szCs w:val="24"/>
          <w:lang w:val="en-US"/>
        </w:rPr>
        <w:t xml:space="preserve"> Specification</w:t>
      </w:r>
    </w:p>
    <w:p w14:paraId="0BB549C9" w14:textId="42103CDD"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2.</w:t>
      </w:r>
      <w:r w:rsidR="26BD5597" w:rsidRPr="004A0643">
        <w:rPr>
          <w:rFonts w:ascii="Times New Roman" w:eastAsia="Times New Roman" w:hAnsi="Times New Roman" w:cs="Times New Roman"/>
          <w:color w:val="000000" w:themeColor="text1"/>
          <w:sz w:val="24"/>
          <w:szCs w:val="24"/>
          <w:lang w:val="en-US"/>
        </w:rPr>
        <w:t>1</w:t>
      </w:r>
      <w:r w:rsidRPr="004A0643">
        <w:rPr>
          <w:rFonts w:ascii="Times New Roman" w:eastAsia="Times New Roman" w:hAnsi="Times New Roman" w:cs="Times New Roman"/>
          <w:color w:val="000000" w:themeColor="text1"/>
          <w:sz w:val="24"/>
          <w:szCs w:val="24"/>
          <w:lang w:val="en-US"/>
        </w:rPr>
        <w:t xml:space="preserve"> </w:t>
      </w:r>
      <w:r w:rsidR="00BD0A43">
        <w:rPr>
          <w:rFonts w:ascii="Times New Roman" w:eastAsia="Times New Roman" w:hAnsi="Times New Roman" w:cs="Times New Roman"/>
          <w:color w:val="000000" w:themeColor="text1"/>
          <w:sz w:val="24"/>
          <w:szCs w:val="24"/>
          <w:lang w:val="en-US"/>
        </w:rPr>
        <w:t>Functional Requirements..................</w:t>
      </w:r>
      <w:r w:rsidR="00F64473" w:rsidRPr="004A0643">
        <w:rPr>
          <w:rFonts w:ascii="Times New Roman" w:eastAsia="Times New Roman" w:hAnsi="Times New Roman" w:cs="Times New Roman"/>
          <w:color w:val="000000" w:themeColor="text1"/>
          <w:sz w:val="24"/>
          <w:szCs w:val="24"/>
          <w:lang w:val="en-US"/>
        </w:rPr>
        <w:t>.</w:t>
      </w:r>
      <w:r w:rsidRPr="004A0643">
        <w:rPr>
          <w:rFonts w:ascii="Times New Roman" w:eastAsia="Times New Roman" w:hAnsi="Times New Roman" w:cs="Times New Roman"/>
          <w:color w:val="000000" w:themeColor="text1"/>
          <w:sz w:val="24"/>
          <w:szCs w:val="24"/>
          <w:lang w:val="en-US"/>
        </w:rPr>
        <w:t>.................................................</w:t>
      </w:r>
      <w:r w:rsidR="00F64473" w:rsidRPr="004A0643">
        <w:rPr>
          <w:rFonts w:ascii="Times New Roman" w:eastAsia="Times New Roman" w:hAnsi="Times New Roman" w:cs="Times New Roman"/>
          <w:color w:val="000000" w:themeColor="text1"/>
          <w:sz w:val="24"/>
          <w:szCs w:val="24"/>
          <w:lang w:val="en-US"/>
        </w:rPr>
        <w:t>..</w:t>
      </w:r>
      <w:r w:rsidR="00B15EA8">
        <w:rPr>
          <w:rFonts w:ascii="Times New Roman" w:eastAsia="Times New Roman" w:hAnsi="Times New Roman" w:cs="Times New Roman"/>
          <w:color w:val="000000" w:themeColor="text1"/>
          <w:sz w:val="24"/>
          <w:szCs w:val="24"/>
          <w:lang w:val="en-US"/>
        </w:rPr>
        <w:t>...4</w:t>
      </w:r>
    </w:p>
    <w:p w14:paraId="6316F9AB" w14:textId="61D9A683" w:rsidR="00146800" w:rsidRPr="004A0643" w:rsidRDefault="00BD0A43" w:rsidP="65CDE93F">
      <w:pPr>
        <w:ind w:left="72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 xml:space="preserve">   2.1 </w:t>
      </w:r>
      <w:r w:rsidRPr="004A0643">
        <w:rPr>
          <w:rFonts w:ascii="Times New Roman" w:eastAsia="Times New Roman" w:hAnsi="Times New Roman" w:cs="Times New Roman"/>
          <w:color w:val="000000" w:themeColor="text1"/>
          <w:sz w:val="24"/>
          <w:szCs w:val="24"/>
          <w:lang w:val="en-US"/>
        </w:rPr>
        <w:t>Non</w:t>
      </w:r>
      <w:r>
        <w:rPr>
          <w:rFonts w:ascii="Times New Roman" w:eastAsia="Times New Roman" w:hAnsi="Times New Roman" w:cs="Times New Roman"/>
          <w:color w:val="000000" w:themeColor="text1"/>
          <w:sz w:val="24"/>
          <w:szCs w:val="24"/>
          <w:lang w:val="en-US"/>
        </w:rPr>
        <w:t>-</w:t>
      </w:r>
      <w:r w:rsidR="65CDE93F" w:rsidRPr="004A0643">
        <w:rPr>
          <w:rFonts w:ascii="Times New Roman" w:eastAsia="Times New Roman" w:hAnsi="Times New Roman" w:cs="Times New Roman"/>
          <w:color w:val="000000" w:themeColor="text1"/>
          <w:sz w:val="24"/>
          <w:szCs w:val="24"/>
          <w:lang w:val="en-US"/>
        </w:rPr>
        <w:t>Functional Requirements</w:t>
      </w:r>
      <w:r>
        <w:rPr>
          <w:rFonts w:ascii="Times New Roman" w:eastAsia="Times New Roman" w:hAnsi="Times New Roman" w:cs="Times New Roman"/>
          <w:color w:val="000000" w:themeColor="text1"/>
          <w:sz w:val="24"/>
          <w:szCs w:val="24"/>
          <w:lang w:val="en-US"/>
        </w:rPr>
        <w:t>.</w:t>
      </w:r>
      <w:r w:rsidR="65CDE93F" w:rsidRPr="004A0643">
        <w:rPr>
          <w:rFonts w:ascii="Times New Roman" w:eastAsia="Times New Roman" w:hAnsi="Times New Roman" w:cs="Times New Roman"/>
          <w:color w:val="000000" w:themeColor="text1"/>
          <w:sz w:val="24"/>
          <w:szCs w:val="24"/>
          <w:lang w:val="en-US"/>
        </w:rPr>
        <w:t>...........................................................</w:t>
      </w:r>
      <w:r w:rsidR="00675E5F" w:rsidRPr="004A0643">
        <w:rPr>
          <w:rFonts w:ascii="Times New Roman" w:eastAsia="Times New Roman" w:hAnsi="Times New Roman" w:cs="Times New Roman"/>
          <w:color w:val="000000" w:themeColor="text1"/>
          <w:sz w:val="24"/>
          <w:szCs w:val="24"/>
          <w:lang w:val="en-US"/>
        </w:rPr>
        <w:t>.</w:t>
      </w:r>
      <w:r w:rsidR="00F64473" w:rsidRPr="004A0643">
        <w:rPr>
          <w:rFonts w:ascii="Times New Roman" w:eastAsia="Times New Roman" w:hAnsi="Times New Roman" w:cs="Times New Roman"/>
          <w:color w:val="000000" w:themeColor="text1"/>
          <w:sz w:val="24"/>
          <w:szCs w:val="24"/>
          <w:lang w:val="en-US"/>
        </w:rPr>
        <w:t>.</w:t>
      </w:r>
      <w:r w:rsidR="00B15EA8">
        <w:rPr>
          <w:rFonts w:ascii="Times New Roman" w:eastAsia="Times New Roman" w:hAnsi="Times New Roman" w:cs="Times New Roman"/>
          <w:color w:val="000000" w:themeColor="text1"/>
          <w:sz w:val="24"/>
          <w:szCs w:val="24"/>
          <w:lang w:val="en-US"/>
        </w:rPr>
        <w:t>...5</w:t>
      </w:r>
    </w:p>
    <w:p w14:paraId="7472ED79" w14:textId="3A94D7B7" w:rsidR="00146800" w:rsidRPr="004A0643" w:rsidRDefault="65CDE93F" w:rsidP="65CDE93F">
      <w:pPr>
        <w:ind w:left="720"/>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w:t>
      </w:r>
      <w:r w:rsidR="00BD0A43">
        <w:rPr>
          <w:rFonts w:ascii="Times New Roman" w:eastAsia="Times New Roman" w:hAnsi="Times New Roman" w:cs="Times New Roman"/>
          <w:color w:val="000000" w:themeColor="text1"/>
          <w:sz w:val="24"/>
          <w:szCs w:val="24"/>
          <w:lang w:val="en-US"/>
        </w:rPr>
        <w:t>2.3 User Interface</w:t>
      </w:r>
      <w:r w:rsidRPr="004A0643">
        <w:rPr>
          <w:rFonts w:ascii="Times New Roman" w:eastAsia="Times New Roman" w:hAnsi="Times New Roman" w:cs="Times New Roman"/>
          <w:color w:val="000000" w:themeColor="text1"/>
          <w:sz w:val="24"/>
          <w:szCs w:val="24"/>
          <w:lang w:val="en-US"/>
        </w:rPr>
        <w:t>...................................................................................</w:t>
      </w:r>
      <w:r w:rsidR="00F64473" w:rsidRPr="004A0643">
        <w:rPr>
          <w:rFonts w:ascii="Times New Roman" w:eastAsia="Times New Roman" w:hAnsi="Times New Roman" w:cs="Times New Roman"/>
          <w:color w:val="000000" w:themeColor="text1"/>
          <w:sz w:val="24"/>
          <w:szCs w:val="24"/>
          <w:lang w:val="en-US"/>
        </w:rPr>
        <w:t>..</w:t>
      </w:r>
      <w:r w:rsidR="00675E5F" w:rsidRPr="004A0643">
        <w:rPr>
          <w:rFonts w:ascii="Times New Roman" w:eastAsia="Times New Roman" w:hAnsi="Times New Roman" w:cs="Times New Roman"/>
          <w:color w:val="000000" w:themeColor="text1"/>
          <w:sz w:val="24"/>
          <w:szCs w:val="24"/>
          <w:lang w:val="en-US"/>
        </w:rPr>
        <w:t>.</w:t>
      </w:r>
      <w:r w:rsidRPr="004A0643">
        <w:rPr>
          <w:rFonts w:ascii="Times New Roman" w:eastAsia="Times New Roman" w:hAnsi="Times New Roman" w:cs="Times New Roman"/>
          <w:color w:val="000000" w:themeColor="text1"/>
          <w:sz w:val="24"/>
          <w:szCs w:val="24"/>
          <w:lang w:val="en-US"/>
        </w:rPr>
        <w:t>.</w:t>
      </w:r>
      <w:r w:rsidR="00AB4EFA">
        <w:rPr>
          <w:rFonts w:ascii="Times New Roman" w:eastAsia="Times New Roman" w:hAnsi="Times New Roman" w:cs="Times New Roman"/>
          <w:color w:val="000000" w:themeColor="text1"/>
          <w:sz w:val="24"/>
          <w:szCs w:val="24"/>
          <w:lang w:val="en-US"/>
        </w:rPr>
        <w:t>.</w:t>
      </w:r>
      <w:r w:rsidR="00B15EA8">
        <w:rPr>
          <w:rFonts w:ascii="Times New Roman" w:eastAsia="Times New Roman" w:hAnsi="Times New Roman" w:cs="Times New Roman"/>
          <w:color w:val="000000" w:themeColor="text1"/>
          <w:sz w:val="24"/>
          <w:szCs w:val="24"/>
          <w:lang w:val="en-US"/>
        </w:rPr>
        <w:t>...6</w:t>
      </w:r>
    </w:p>
    <w:p w14:paraId="6AC30577" w14:textId="44676F53" w:rsidR="00146800" w:rsidRPr="004A0643" w:rsidRDefault="65CDE93F" w:rsidP="65CDE93F">
      <w:pPr>
        <w:ind w:left="720"/>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w:t>
      </w:r>
      <w:r w:rsidR="00BD0A43">
        <w:rPr>
          <w:rFonts w:ascii="Times New Roman" w:eastAsia="Times New Roman" w:hAnsi="Times New Roman" w:cs="Times New Roman"/>
          <w:color w:val="000000" w:themeColor="text1"/>
          <w:sz w:val="24"/>
          <w:szCs w:val="24"/>
          <w:lang w:val="en-US"/>
        </w:rPr>
        <w:t>2.4</w:t>
      </w:r>
      <w:r w:rsidRPr="004A0643">
        <w:rPr>
          <w:rFonts w:ascii="Times New Roman" w:eastAsia="Times New Roman" w:hAnsi="Times New Roman" w:cs="Times New Roman"/>
          <w:color w:val="000000" w:themeColor="text1"/>
          <w:sz w:val="24"/>
          <w:szCs w:val="24"/>
          <w:lang w:val="en-US"/>
        </w:rPr>
        <w:t xml:space="preserve"> </w:t>
      </w:r>
      <w:r w:rsidR="00B15EA8">
        <w:rPr>
          <w:rFonts w:ascii="Times New Roman" w:eastAsia="Times New Roman" w:hAnsi="Times New Roman" w:cs="Times New Roman"/>
          <w:color w:val="000000" w:themeColor="text1"/>
          <w:sz w:val="24"/>
          <w:szCs w:val="24"/>
          <w:lang w:val="en-US"/>
        </w:rPr>
        <w:t>Constraints, Prerequisite</w:t>
      </w:r>
      <w:r w:rsidR="00BD0A43">
        <w:rPr>
          <w:rFonts w:ascii="Times New Roman" w:eastAsia="Times New Roman" w:hAnsi="Times New Roman" w:cs="Times New Roman"/>
          <w:color w:val="000000" w:themeColor="text1"/>
          <w:sz w:val="24"/>
          <w:szCs w:val="24"/>
          <w:lang w:val="en-US"/>
        </w:rPr>
        <w:t xml:space="preserve"> ……</w:t>
      </w:r>
      <w:r w:rsidRPr="004A0643">
        <w:rPr>
          <w:rFonts w:ascii="Times New Roman" w:eastAsia="Times New Roman" w:hAnsi="Times New Roman" w:cs="Times New Roman"/>
          <w:color w:val="000000" w:themeColor="text1"/>
          <w:sz w:val="24"/>
          <w:szCs w:val="24"/>
          <w:lang w:val="en-US"/>
        </w:rPr>
        <w:t>.....................................</w:t>
      </w:r>
      <w:r w:rsidR="00B15EA8">
        <w:rPr>
          <w:rFonts w:ascii="Times New Roman" w:eastAsia="Times New Roman" w:hAnsi="Times New Roman" w:cs="Times New Roman"/>
          <w:color w:val="000000" w:themeColor="text1"/>
          <w:sz w:val="24"/>
          <w:szCs w:val="24"/>
          <w:lang w:val="en-US"/>
        </w:rPr>
        <w:t>.............................</w:t>
      </w:r>
      <w:r w:rsidR="00C47D2A">
        <w:rPr>
          <w:rFonts w:ascii="Times New Roman" w:eastAsia="Times New Roman" w:hAnsi="Times New Roman" w:cs="Times New Roman"/>
          <w:color w:val="000000" w:themeColor="text1"/>
          <w:sz w:val="24"/>
          <w:szCs w:val="24"/>
          <w:lang w:val="en-US"/>
        </w:rPr>
        <w:t>7</w:t>
      </w:r>
    </w:p>
    <w:p w14:paraId="65C4B8A1" w14:textId="3F0FBE17"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w:t>
      </w:r>
      <w:r w:rsidRPr="00A14DD1">
        <w:rPr>
          <w:rFonts w:ascii="Times New Roman" w:eastAsia="Times New Roman" w:hAnsi="Times New Roman" w:cs="Times New Roman"/>
          <w:b/>
          <w:bCs/>
          <w:color w:val="000000" w:themeColor="text1"/>
          <w:sz w:val="24"/>
          <w:szCs w:val="24"/>
          <w:lang w:val="en-US"/>
          <w:rPrChange w:id="188" w:author="Sravya Patharlapalli" w:date="2021-12-17T18:32:00Z">
            <w:rPr>
              <w:rFonts w:ascii="Times New Roman" w:eastAsia="Times New Roman" w:hAnsi="Times New Roman" w:cs="Times New Roman"/>
              <w:color w:val="000000" w:themeColor="text1"/>
              <w:sz w:val="24"/>
              <w:szCs w:val="24"/>
              <w:lang w:val="en-US"/>
            </w:rPr>
          </w:rPrChange>
        </w:rPr>
        <w:t>3</w:t>
      </w:r>
      <w:r w:rsidRPr="004A0643">
        <w:rPr>
          <w:rFonts w:ascii="Times New Roman" w:eastAsia="Times New Roman" w:hAnsi="Times New Roman" w:cs="Times New Roman"/>
          <w:color w:val="000000" w:themeColor="text1"/>
          <w:sz w:val="24"/>
          <w:szCs w:val="24"/>
          <w:lang w:val="en-US"/>
        </w:rPr>
        <w:t xml:space="preserve">.   </w:t>
      </w:r>
      <w:r w:rsidRPr="00A14DD1">
        <w:rPr>
          <w:rFonts w:ascii="Times New Roman" w:eastAsia="Times New Roman" w:hAnsi="Times New Roman" w:cs="Times New Roman"/>
          <w:b/>
          <w:bCs/>
          <w:color w:val="000000" w:themeColor="text1"/>
          <w:sz w:val="24"/>
          <w:szCs w:val="24"/>
          <w:lang w:val="en-US"/>
          <w:rPrChange w:id="189" w:author="Sravya Patharlapalli" w:date="2021-12-17T18:32:00Z">
            <w:rPr>
              <w:rFonts w:ascii="Times New Roman" w:eastAsia="Times New Roman" w:hAnsi="Times New Roman" w:cs="Times New Roman"/>
              <w:color w:val="000000" w:themeColor="text1"/>
              <w:sz w:val="24"/>
              <w:szCs w:val="24"/>
              <w:lang w:val="en-US"/>
            </w:rPr>
          </w:rPrChange>
        </w:rPr>
        <w:t xml:space="preserve">Analysis </w:t>
      </w:r>
    </w:p>
    <w:p w14:paraId="28AA9122" w14:textId="6C4548FC"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3.1 </w:t>
      </w:r>
      <w:r w:rsidR="00B15EA8">
        <w:rPr>
          <w:rFonts w:ascii="Times New Roman" w:eastAsia="Times New Roman" w:hAnsi="Times New Roman" w:cs="Times New Roman"/>
          <w:color w:val="000000" w:themeColor="text1"/>
          <w:sz w:val="24"/>
          <w:szCs w:val="24"/>
          <w:lang w:val="en-US"/>
        </w:rPr>
        <w:t>Existing System</w:t>
      </w:r>
      <w:r w:rsidRPr="004A0643">
        <w:rPr>
          <w:rFonts w:ascii="Times New Roman" w:eastAsia="Times New Roman" w:hAnsi="Times New Roman" w:cs="Times New Roman"/>
          <w:color w:val="000000" w:themeColor="text1"/>
          <w:sz w:val="24"/>
          <w:szCs w:val="24"/>
          <w:lang w:val="en-US"/>
        </w:rPr>
        <w:t xml:space="preserve"> ...............................................................................</w:t>
      </w:r>
      <w:r w:rsidR="00F64473" w:rsidRPr="004A0643">
        <w:rPr>
          <w:rFonts w:ascii="Times New Roman" w:eastAsia="Times New Roman" w:hAnsi="Times New Roman" w:cs="Times New Roman"/>
          <w:color w:val="000000" w:themeColor="text1"/>
          <w:sz w:val="24"/>
          <w:szCs w:val="24"/>
          <w:lang w:val="en-US"/>
        </w:rPr>
        <w:t>....</w:t>
      </w:r>
      <w:r w:rsidR="00675E5F" w:rsidRPr="004A0643">
        <w:rPr>
          <w:rFonts w:ascii="Times New Roman" w:eastAsia="Times New Roman" w:hAnsi="Times New Roman" w:cs="Times New Roman"/>
          <w:color w:val="000000" w:themeColor="text1"/>
          <w:sz w:val="24"/>
          <w:szCs w:val="24"/>
          <w:lang w:val="en-US"/>
        </w:rPr>
        <w:t>.</w:t>
      </w:r>
      <w:r w:rsidR="00B15EA8">
        <w:rPr>
          <w:rFonts w:ascii="Times New Roman" w:eastAsia="Times New Roman" w:hAnsi="Times New Roman" w:cs="Times New Roman"/>
          <w:color w:val="000000" w:themeColor="text1"/>
          <w:sz w:val="24"/>
          <w:szCs w:val="24"/>
          <w:lang w:val="en-US"/>
        </w:rPr>
        <w:t>...</w:t>
      </w:r>
      <w:r w:rsidR="000579C6">
        <w:rPr>
          <w:rFonts w:ascii="Times New Roman" w:eastAsia="Times New Roman" w:hAnsi="Times New Roman" w:cs="Times New Roman"/>
          <w:color w:val="000000" w:themeColor="text1"/>
          <w:sz w:val="24"/>
          <w:szCs w:val="24"/>
          <w:lang w:val="en-US"/>
        </w:rPr>
        <w:t>9</w:t>
      </w:r>
    </w:p>
    <w:p w14:paraId="36A4874D" w14:textId="49CB9693"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3.2 </w:t>
      </w:r>
      <w:r w:rsidR="00B15EA8">
        <w:rPr>
          <w:rFonts w:ascii="Times New Roman" w:eastAsia="Times New Roman" w:hAnsi="Times New Roman" w:cs="Times New Roman"/>
          <w:color w:val="000000" w:themeColor="text1"/>
          <w:sz w:val="24"/>
          <w:szCs w:val="24"/>
          <w:lang w:val="en-US"/>
        </w:rPr>
        <w:t>Proposed System</w:t>
      </w:r>
      <w:r w:rsidRPr="004A0643">
        <w:rPr>
          <w:rFonts w:ascii="Times New Roman" w:eastAsia="Times New Roman" w:hAnsi="Times New Roman" w:cs="Times New Roman"/>
          <w:color w:val="000000" w:themeColor="text1"/>
          <w:sz w:val="24"/>
          <w:szCs w:val="24"/>
          <w:lang w:val="en-US"/>
        </w:rPr>
        <w:t>............................................................................</w:t>
      </w:r>
      <w:r w:rsidR="00F64473" w:rsidRPr="004A0643">
        <w:rPr>
          <w:rFonts w:ascii="Times New Roman" w:eastAsia="Times New Roman" w:hAnsi="Times New Roman" w:cs="Times New Roman"/>
          <w:color w:val="000000" w:themeColor="text1"/>
          <w:sz w:val="24"/>
          <w:szCs w:val="24"/>
          <w:lang w:val="en-US"/>
        </w:rPr>
        <w:t>...</w:t>
      </w:r>
      <w:r w:rsidR="00675E5F" w:rsidRPr="004A0643">
        <w:rPr>
          <w:rFonts w:ascii="Times New Roman" w:eastAsia="Times New Roman" w:hAnsi="Times New Roman" w:cs="Times New Roman"/>
          <w:color w:val="000000" w:themeColor="text1"/>
          <w:sz w:val="24"/>
          <w:szCs w:val="24"/>
          <w:lang w:val="en-US"/>
        </w:rPr>
        <w:t>.</w:t>
      </w:r>
      <w:r w:rsidR="00F64473" w:rsidRPr="004A0643">
        <w:rPr>
          <w:rFonts w:ascii="Times New Roman" w:eastAsia="Times New Roman" w:hAnsi="Times New Roman" w:cs="Times New Roman"/>
          <w:color w:val="000000" w:themeColor="text1"/>
          <w:sz w:val="24"/>
          <w:szCs w:val="24"/>
          <w:lang w:val="en-US"/>
        </w:rPr>
        <w:t>..</w:t>
      </w:r>
      <w:r w:rsidR="000579C6">
        <w:rPr>
          <w:rFonts w:ascii="Times New Roman" w:eastAsia="Times New Roman" w:hAnsi="Times New Roman" w:cs="Times New Roman"/>
          <w:color w:val="000000" w:themeColor="text1"/>
          <w:sz w:val="24"/>
          <w:szCs w:val="24"/>
          <w:lang w:val="en-US"/>
        </w:rPr>
        <w:t>.....9</w:t>
      </w:r>
    </w:p>
    <w:p w14:paraId="6A3C653D" w14:textId="45F683AB" w:rsidR="00BA4797" w:rsidRPr="00CA303C" w:rsidRDefault="65CDE93F" w:rsidP="00CA303C">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3.3 </w:t>
      </w:r>
      <w:r w:rsidR="00B15EA8">
        <w:rPr>
          <w:rFonts w:ascii="Times New Roman" w:eastAsia="Times New Roman" w:hAnsi="Times New Roman" w:cs="Times New Roman"/>
          <w:color w:val="000000" w:themeColor="text1"/>
          <w:sz w:val="24"/>
          <w:szCs w:val="24"/>
          <w:lang w:val="en-US"/>
        </w:rPr>
        <w:t>Use Case models</w:t>
      </w:r>
      <w:r w:rsidRPr="004A0643">
        <w:rPr>
          <w:rFonts w:ascii="Times New Roman" w:eastAsia="Times New Roman" w:hAnsi="Times New Roman" w:cs="Times New Roman"/>
          <w:color w:val="000000" w:themeColor="text1"/>
          <w:sz w:val="24"/>
          <w:szCs w:val="24"/>
          <w:lang w:val="en-US"/>
        </w:rPr>
        <w:t>...........................................................................</w:t>
      </w:r>
      <w:r w:rsidR="00F64473" w:rsidRPr="004A0643">
        <w:rPr>
          <w:rFonts w:ascii="Times New Roman" w:eastAsia="Times New Roman" w:hAnsi="Times New Roman" w:cs="Times New Roman"/>
          <w:color w:val="000000" w:themeColor="text1"/>
          <w:sz w:val="24"/>
          <w:szCs w:val="24"/>
          <w:lang w:val="en-US"/>
        </w:rPr>
        <w:t>.........</w:t>
      </w:r>
      <w:r w:rsidR="00675E5F" w:rsidRPr="004A0643">
        <w:rPr>
          <w:rFonts w:ascii="Times New Roman" w:eastAsia="Times New Roman" w:hAnsi="Times New Roman" w:cs="Times New Roman"/>
          <w:color w:val="000000" w:themeColor="text1"/>
          <w:sz w:val="24"/>
          <w:szCs w:val="24"/>
          <w:lang w:val="en-US"/>
        </w:rPr>
        <w:t>.</w:t>
      </w:r>
      <w:r w:rsidR="000579C6">
        <w:rPr>
          <w:rFonts w:ascii="Times New Roman" w:eastAsia="Times New Roman" w:hAnsi="Times New Roman" w:cs="Times New Roman"/>
          <w:color w:val="000000" w:themeColor="text1"/>
          <w:sz w:val="24"/>
          <w:szCs w:val="24"/>
          <w:lang w:val="en-US"/>
        </w:rPr>
        <w:t>..</w:t>
      </w:r>
      <w:r w:rsidR="00C47D2A">
        <w:rPr>
          <w:rFonts w:ascii="Times New Roman" w:eastAsia="Times New Roman" w:hAnsi="Times New Roman" w:cs="Times New Roman"/>
          <w:color w:val="000000" w:themeColor="text1"/>
          <w:sz w:val="24"/>
          <w:szCs w:val="24"/>
          <w:lang w:val="en-US"/>
        </w:rPr>
        <w:t>10</w:t>
      </w:r>
      <w:r w:rsidRPr="007B38A0">
        <w:rPr>
          <w:rFonts w:ascii="Times New Roman" w:eastAsia="Times New Roman" w:hAnsi="Times New Roman" w:cs="Times New Roman"/>
          <w:b/>
          <w:bCs/>
          <w:color w:val="000000" w:themeColor="text1"/>
          <w:sz w:val="24"/>
          <w:szCs w:val="24"/>
          <w:lang w:val="en-US"/>
          <w:rPrChange w:id="190" w:author="Sravya Patharlapalli" w:date="2021-12-17T18:33:00Z">
            <w:rPr>
              <w:rFonts w:ascii="Times New Roman" w:eastAsia="Times New Roman" w:hAnsi="Times New Roman" w:cs="Times New Roman"/>
              <w:color w:val="000000" w:themeColor="text1"/>
              <w:sz w:val="24"/>
              <w:szCs w:val="24"/>
              <w:lang w:val="en-US"/>
            </w:rPr>
          </w:rPrChange>
        </w:rPr>
        <w:t xml:space="preserve">     </w:t>
      </w:r>
    </w:p>
    <w:p w14:paraId="7F942EE1" w14:textId="2A8416C1" w:rsidR="00146800" w:rsidRPr="007B38A0" w:rsidRDefault="00BA4797" w:rsidP="65CDE93F">
      <w:pPr>
        <w:textAlignment w:val="baseline"/>
        <w:rPr>
          <w:rFonts w:ascii="Times New Roman" w:eastAsia="Times New Roman" w:hAnsi="Times New Roman" w:cs="Times New Roman"/>
          <w:b/>
          <w:bCs/>
          <w:color w:val="000000" w:themeColor="text1"/>
          <w:sz w:val="24"/>
          <w:szCs w:val="24"/>
          <w:rPrChange w:id="191" w:author="Sravya Patharlapalli" w:date="2021-12-17T18:33:00Z">
            <w:rPr>
              <w:rFonts w:ascii="Times New Roman" w:eastAsia="Times New Roman" w:hAnsi="Times New Roman" w:cs="Times New Roman"/>
              <w:color w:val="000000" w:themeColor="text1"/>
              <w:sz w:val="24"/>
              <w:szCs w:val="24"/>
            </w:rPr>
          </w:rPrChange>
        </w:rPr>
      </w:pPr>
      <w:r>
        <w:rPr>
          <w:rFonts w:ascii="Times New Roman" w:eastAsia="Times New Roman" w:hAnsi="Times New Roman" w:cs="Times New Roman"/>
          <w:b/>
          <w:bCs/>
          <w:color w:val="000000" w:themeColor="text1"/>
          <w:sz w:val="24"/>
          <w:szCs w:val="24"/>
          <w:lang w:val="en-US"/>
        </w:rPr>
        <w:t xml:space="preserve">     </w:t>
      </w:r>
      <w:r w:rsidR="65CDE93F" w:rsidRPr="007B38A0">
        <w:rPr>
          <w:rFonts w:ascii="Times New Roman" w:eastAsia="Times New Roman" w:hAnsi="Times New Roman" w:cs="Times New Roman"/>
          <w:b/>
          <w:bCs/>
          <w:color w:val="000000" w:themeColor="text1"/>
          <w:sz w:val="24"/>
          <w:szCs w:val="24"/>
          <w:lang w:val="en-US"/>
          <w:rPrChange w:id="192" w:author="Sravya Patharlapalli" w:date="2021-12-17T18:33:00Z">
            <w:rPr>
              <w:rFonts w:ascii="Times New Roman" w:eastAsia="Times New Roman" w:hAnsi="Times New Roman" w:cs="Times New Roman"/>
              <w:color w:val="000000" w:themeColor="text1"/>
              <w:sz w:val="24"/>
              <w:szCs w:val="24"/>
              <w:lang w:val="en-US"/>
            </w:rPr>
          </w:rPrChange>
        </w:rPr>
        <w:t xml:space="preserve">  4. </w:t>
      </w:r>
      <w:ins w:id="193" w:author="Sravya Patharlapalli" w:date="2021-12-17T18:32:00Z">
        <w:r w:rsidR="007B38A0" w:rsidRPr="007B38A0">
          <w:rPr>
            <w:rFonts w:ascii="Times New Roman" w:eastAsia="Times New Roman" w:hAnsi="Times New Roman" w:cs="Times New Roman"/>
            <w:b/>
            <w:bCs/>
            <w:color w:val="000000" w:themeColor="text1"/>
            <w:sz w:val="24"/>
            <w:szCs w:val="24"/>
            <w:lang w:val="en-US"/>
            <w:rPrChange w:id="194" w:author="Sravya Patharlapalli" w:date="2021-12-17T18:33:00Z">
              <w:rPr>
                <w:rFonts w:ascii="Times New Roman" w:eastAsia="Times New Roman" w:hAnsi="Times New Roman" w:cs="Times New Roman"/>
                <w:color w:val="000000" w:themeColor="text1"/>
                <w:sz w:val="24"/>
                <w:szCs w:val="24"/>
                <w:lang w:val="en-US"/>
              </w:rPr>
            </w:rPrChange>
          </w:rPr>
          <w:t xml:space="preserve"> </w:t>
        </w:r>
      </w:ins>
      <w:r w:rsidR="65CDE93F" w:rsidRPr="007B38A0">
        <w:rPr>
          <w:rFonts w:ascii="Times New Roman" w:eastAsia="Times New Roman" w:hAnsi="Times New Roman" w:cs="Times New Roman"/>
          <w:b/>
          <w:bCs/>
          <w:color w:val="000000" w:themeColor="text1"/>
          <w:sz w:val="24"/>
          <w:szCs w:val="24"/>
          <w:lang w:val="en-US"/>
          <w:rPrChange w:id="195" w:author="Sravya Patharlapalli" w:date="2021-12-17T18:33:00Z">
            <w:rPr>
              <w:rFonts w:ascii="Times New Roman" w:eastAsia="Times New Roman" w:hAnsi="Times New Roman" w:cs="Times New Roman"/>
              <w:color w:val="000000" w:themeColor="text1"/>
              <w:sz w:val="24"/>
              <w:szCs w:val="24"/>
              <w:lang w:val="en-US"/>
            </w:rPr>
          </w:rPrChange>
        </w:rPr>
        <w:t>Design</w:t>
      </w:r>
    </w:p>
    <w:p w14:paraId="5C7CEE02" w14:textId="34F4C3C8"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4.1 </w:t>
      </w:r>
      <w:r w:rsidR="000579C6">
        <w:rPr>
          <w:rFonts w:ascii="Times New Roman" w:eastAsia="Times New Roman" w:hAnsi="Times New Roman" w:cs="Times New Roman"/>
          <w:color w:val="000000" w:themeColor="text1"/>
          <w:sz w:val="24"/>
          <w:szCs w:val="24"/>
          <w:lang w:val="en-US"/>
        </w:rPr>
        <w:t>System Architecture</w:t>
      </w:r>
      <w:r w:rsidRPr="004A0643">
        <w:rPr>
          <w:rFonts w:ascii="Times New Roman" w:eastAsia="Times New Roman" w:hAnsi="Times New Roman" w:cs="Times New Roman"/>
          <w:color w:val="000000" w:themeColor="text1"/>
          <w:sz w:val="24"/>
          <w:szCs w:val="24"/>
          <w:lang w:val="en-US"/>
        </w:rPr>
        <w:t>....................................................</w:t>
      </w:r>
      <w:r w:rsidR="00AB4EFA">
        <w:rPr>
          <w:rFonts w:ascii="Times New Roman" w:eastAsia="Times New Roman" w:hAnsi="Times New Roman" w:cs="Times New Roman"/>
          <w:color w:val="000000" w:themeColor="text1"/>
          <w:sz w:val="24"/>
          <w:szCs w:val="24"/>
          <w:lang w:val="en-US"/>
        </w:rPr>
        <w:t>..............................</w:t>
      </w:r>
      <w:r w:rsidR="000579C6">
        <w:rPr>
          <w:rFonts w:ascii="Times New Roman" w:eastAsia="Times New Roman" w:hAnsi="Times New Roman" w:cs="Times New Roman"/>
          <w:color w:val="000000" w:themeColor="text1"/>
          <w:sz w:val="24"/>
          <w:szCs w:val="24"/>
          <w:lang w:val="en-US"/>
        </w:rPr>
        <w:t>.15</w:t>
      </w:r>
    </w:p>
    <w:p w14:paraId="2C27EC29" w14:textId="761C1675" w:rsidR="00146800" w:rsidRPr="004A0643" w:rsidRDefault="65CDE93F" w:rsidP="65CDE93F">
      <w:pPr>
        <w:textAlignment w:val="baseline"/>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 xml:space="preserve">              4.2 </w:t>
      </w:r>
      <w:r w:rsidR="000579C6">
        <w:rPr>
          <w:rFonts w:ascii="Times New Roman" w:eastAsia="Times New Roman" w:hAnsi="Times New Roman" w:cs="Times New Roman"/>
          <w:color w:val="000000" w:themeColor="text1"/>
          <w:sz w:val="24"/>
          <w:szCs w:val="24"/>
          <w:lang w:val="en-US"/>
        </w:rPr>
        <w:t>Class</w:t>
      </w:r>
      <w:r w:rsidR="00CA303C">
        <w:rPr>
          <w:rFonts w:ascii="Times New Roman" w:eastAsia="Times New Roman" w:hAnsi="Times New Roman" w:cs="Times New Roman"/>
          <w:color w:val="000000" w:themeColor="text1"/>
          <w:sz w:val="24"/>
          <w:szCs w:val="24"/>
          <w:lang w:val="en-US"/>
        </w:rPr>
        <w:t xml:space="preserve"> Diagram</w:t>
      </w:r>
      <w:r w:rsidRPr="004A0643">
        <w:rPr>
          <w:rFonts w:ascii="Times New Roman" w:eastAsia="Times New Roman" w:hAnsi="Times New Roman" w:cs="Times New Roman"/>
          <w:color w:val="000000" w:themeColor="text1"/>
          <w:sz w:val="24"/>
          <w:szCs w:val="24"/>
          <w:lang w:val="en-US"/>
        </w:rPr>
        <w:t>...........................................................................</w:t>
      </w:r>
      <w:r w:rsidR="00DF083F" w:rsidRPr="004A0643">
        <w:rPr>
          <w:rFonts w:ascii="Times New Roman" w:eastAsia="Times New Roman" w:hAnsi="Times New Roman" w:cs="Times New Roman"/>
          <w:color w:val="000000" w:themeColor="text1"/>
          <w:sz w:val="24"/>
          <w:szCs w:val="24"/>
          <w:lang w:val="en-US"/>
        </w:rPr>
        <w:t>.</w:t>
      </w:r>
      <w:r w:rsidR="00AB4EFA">
        <w:rPr>
          <w:rFonts w:ascii="Times New Roman" w:eastAsia="Times New Roman" w:hAnsi="Times New Roman" w:cs="Times New Roman"/>
          <w:color w:val="000000" w:themeColor="text1"/>
          <w:sz w:val="24"/>
          <w:szCs w:val="24"/>
          <w:lang w:val="en-US"/>
        </w:rPr>
        <w:t>........</w:t>
      </w:r>
      <w:r w:rsidR="008230C2">
        <w:rPr>
          <w:rFonts w:ascii="Times New Roman" w:eastAsia="Times New Roman" w:hAnsi="Times New Roman" w:cs="Times New Roman"/>
          <w:color w:val="000000" w:themeColor="text1"/>
          <w:sz w:val="24"/>
          <w:szCs w:val="24"/>
          <w:lang w:val="en-US"/>
        </w:rPr>
        <w:t>...</w:t>
      </w:r>
      <w:r w:rsidR="000579C6">
        <w:rPr>
          <w:rFonts w:ascii="Times New Roman" w:eastAsia="Times New Roman" w:hAnsi="Times New Roman" w:cs="Times New Roman"/>
          <w:color w:val="000000" w:themeColor="text1"/>
          <w:sz w:val="24"/>
          <w:szCs w:val="24"/>
          <w:lang w:val="en-US"/>
        </w:rPr>
        <w:t>.....16</w:t>
      </w:r>
    </w:p>
    <w:p w14:paraId="7FE3D9D8" w14:textId="3DB1DAAB" w:rsidR="00146800" w:rsidRPr="000579C6" w:rsidRDefault="65CDE93F" w:rsidP="65CDE93F">
      <w:pPr>
        <w:textAlignment w:val="baseline"/>
        <w:rPr>
          <w:rFonts w:ascii="Times New Roman" w:eastAsia="Times New Roman" w:hAnsi="Times New Roman" w:cs="Times New Roman"/>
          <w:color w:val="000000" w:themeColor="text1"/>
          <w:sz w:val="24"/>
          <w:szCs w:val="24"/>
          <w:lang w:val="en-US"/>
        </w:rPr>
      </w:pPr>
      <w:r w:rsidRPr="004A0643">
        <w:rPr>
          <w:rFonts w:ascii="Times New Roman" w:eastAsia="Times New Roman" w:hAnsi="Times New Roman" w:cs="Times New Roman"/>
          <w:color w:val="000000" w:themeColor="text1"/>
          <w:sz w:val="24"/>
          <w:szCs w:val="24"/>
          <w:lang w:val="en-US"/>
        </w:rPr>
        <w:t xml:space="preserve">              4.3 </w:t>
      </w:r>
      <w:r w:rsidR="00CA303C">
        <w:rPr>
          <w:rFonts w:ascii="Times New Roman" w:eastAsia="Times New Roman" w:hAnsi="Times New Roman" w:cs="Times New Roman"/>
          <w:color w:val="000000" w:themeColor="text1"/>
          <w:sz w:val="24"/>
          <w:szCs w:val="24"/>
          <w:lang w:val="en-US"/>
        </w:rPr>
        <w:t>Sequence Diagram</w:t>
      </w:r>
      <w:r w:rsidRPr="004A0643">
        <w:rPr>
          <w:rFonts w:ascii="Times New Roman" w:eastAsia="Times New Roman" w:hAnsi="Times New Roman" w:cs="Times New Roman"/>
          <w:color w:val="000000" w:themeColor="text1"/>
          <w:sz w:val="24"/>
          <w:szCs w:val="24"/>
          <w:lang w:val="en-US"/>
        </w:rPr>
        <w:t>...............................................................................</w:t>
      </w:r>
      <w:r w:rsidR="00AB4EFA">
        <w:rPr>
          <w:rFonts w:ascii="Times New Roman" w:eastAsia="Times New Roman" w:hAnsi="Times New Roman" w:cs="Times New Roman"/>
          <w:color w:val="000000" w:themeColor="text1"/>
          <w:sz w:val="24"/>
          <w:szCs w:val="24"/>
          <w:lang w:val="en-US"/>
        </w:rPr>
        <w:t>...</w:t>
      </w:r>
      <w:r w:rsidR="000579C6">
        <w:rPr>
          <w:rFonts w:ascii="Times New Roman" w:eastAsia="Times New Roman" w:hAnsi="Times New Roman" w:cs="Times New Roman"/>
          <w:color w:val="000000" w:themeColor="text1"/>
          <w:sz w:val="24"/>
          <w:szCs w:val="24"/>
          <w:lang w:val="en-US"/>
        </w:rPr>
        <w:t>..</w:t>
      </w:r>
      <w:r w:rsidR="000C55E9">
        <w:rPr>
          <w:rFonts w:ascii="Times New Roman" w:eastAsia="Times New Roman" w:hAnsi="Times New Roman" w:cs="Times New Roman"/>
          <w:color w:val="000000" w:themeColor="text1"/>
          <w:sz w:val="24"/>
          <w:szCs w:val="24"/>
          <w:lang w:val="en-US"/>
        </w:rPr>
        <w:t>.</w:t>
      </w:r>
      <w:r w:rsidR="000579C6">
        <w:rPr>
          <w:rFonts w:ascii="Times New Roman" w:eastAsia="Times New Roman" w:hAnsi="Times New Roman" w:cs="Times New Roman"/>
          <w:color w:val="000000" w:themeColor="text1"/>
          <w:sz w:val="24"/>
          <w:szCs w:val="24"/>
          <w:lang w:val="en-US"/>
        </w:rPr>
        <w:t>.17</w:t>
      </w:r>
      <w:del w:id="196" w:author="Sravya Patharlapalli" w:date="2021-12-17T18:32:00Z">
        <w:r w:rsidRPr="004A0643" w:rsidDel="00A14DD1">
          <w:rPr>
            <w:rFonts w:ascii="Times New Roman" w:eastAsia="Times New Roman" w:hAnsi="Times New Roman" w:cs="Times New Roman"/>
            <w:color w:val="000000" w:themeColor="text1"/>
            <w:sz w:val="24"/>
            <w:szCs w:val="24"/>
            <w:lang w:val="en-US"/>
          </w:rPr>
          <w:delText xml:space="preserve">                   </w:delText>
        </w:r>
      </w:del>
    </w:p>
    <w:p w14:paraId="7996152F" w14:textId="0F9256F6" w:rsidR="00E972ED" w:rsidRDefault="65CDE93F" w:rsidP="65CDE93F">
      <w:pPr>
        <w:textAlignment w:val="baseline"/>
        <w:rPr>
          <w:rFonts w:ascii="Times New Roman" w:eastAsia="Times New Roman" w:hAnsi="Times New Roman" w:cs="Times New Roman"/>
          <w:color w:val="000000" w:themeColor="text1"/>
          <w:sz w:val="24"/>
          <w:szCs w:val="24"/>
          <w:lang w:val="en-US"/>
        </w:rPr>
      </w:pPr>
      <w:r w:rsidRPr="007B38A0">
        <w:rPr>
          <w:rFonts w:ascii="Times New Roman" w:eastAsia="Times New Roman" w:hAnsi="Times New Roman" w:cs="Times New Roman"/>
          <w:b/>
          <w:bCs/>
          <w:color w:val="000000" w:themeColor="text1"/>
          <w:sz w:val="24"/>
          <w:szCs w:val="24"/>
          <w:lang w:val="en-US"/>
          <w:rPrChange w:id="197" w:author="Sravya Patharlapalli" w:date="2021-12-17T18:33:00Z">
            <w:rPr>
              <w:rFonts w:ascii="Times New Roman" w:eastAsia="Times New Roman" w:hAnsi="Times New Roman" w:cs="Times New Roman"/>
              <w:color w:val="000000" w:themeColor="text1"/>
              <w:sz w:val="24"/>
              <w:szCs w:val="24"/>
              <w:lang w:val="en-US"/>
            </w:rPr>
          </w:rPrChange>
        </w:rPr>
        <w:t xml:space="preserve">       5.  Implementation</w:t>
      </w:r>
    </w:p>
    <w:p w14:paraId="5255CDA2" w14:textId="586D7430" w:rsidR="00146800" w:rsidRDefault="0002580E" w:rsidP="65CDE93F">
      <w:pPr>
        <w:textAlignment w:val="baseline"/>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ab/>
        <w:t xml:space="preserve">   5.1 </w:t>
      </w:r>
      <w:r w:rsidR="000579C6">
        <w:rPr>
          <w:rFonts w:ascii="Times New Roman" w:eastAsia="Times New Roman" w:hAnsi="Times New Roman" w:cs="Times New Roman"/>
          <w:color w:val="000000" w:themeColor="text1"/>
          <w:sz w:val="24"/>
          <w:szCs w:val="24"/>
          <w:lang w:val="en-US"/>
        </w:rPr>
        <w:t>Approach Used…………………………………………………………..20</w:t>
      </w:r>
    </w:p>
    <w:p w14:paraId="7A0F3977" w14:textId="4C7E0559" w:rsidR="000579C6" w:rsidRDefault="000579C6" w:rsidP="65CDE93F">
      <w:pPr>
        <w:textAlignment w:val="baseline"/>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ab/>
        <w:t xml:space="preserve">   5.2 Technologies Used………………………………………………………</w:t>
      </w:r>
      <w:r w:rsidR="000C55E9">
        <w:rPr>
          <w:rFonts w:ascii="Times New Roman" w:eastAsia="Times New Roman" w:hAnsi="Times New Roman" w:cs="Times New Roman"/>
          <w:color w:val="000000" w:themeColor="text1"/>
          <w:sz w:val="24"/>
          <w:szCs w:val="24"/>
          <w:lang w:val="en-US"/>
        </w:rPr>
        <w:t>.</w:t>
      </w:r>
      <w:bookmarkStart w:id="198" w:name="_GoBack"/>
      <w:bookmarkEnd w:id="198"/>
      <w:r>
        <w:rPr>
          <w:rFonts w:ascii="Times New Roman" w:eastAsia="Times New Roman" w:hAnsi="Times New Roman" w:cs="Times New Roman"/>
          <w:color w:val="000000" w:themeColor="text1"/>
          <w:sz w:val="24"/>
          <w:szCs w:val="24"/>
          <w:lang w:val="en-US"/>
        </w:rPr>
        <w:t>21</w:t>
      </w:r>
    </w:p>
    <w:p w14:paraId="7D60BDA1" w14:textId="77CC624C" w:rsidR="000579C6" w:rsidRDefault="000579C6" w:rsidP="65CDE93F">
      <w:pPr>
        <w:textAlignment w:val="baseline"/>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lastRenderedPageBreak/>
        <w:t xml:space="preserve">               5.3 Modules…………………………………………………………………23</w:t>
      </w:r>
    </w:p>
    <w:p w14:paraId="76E3ED2D" w14:textId="35211E14" w:rsidR="000579C6" w:rsidRPr="004A0643" w:rsidRDefault="000579C6" w:rsidP="65CDE93F">
      <w:pPr>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ab/>
        <w:t xml:space="preserve">   5.4 Code Snippets…………………………………………………………...27</w:t>
      </w:r>
    </w:p>
    <w:p w14:paraId="79718CA0" w14:textId="50006278" w:rsidR="00146800" w:rsidRPr="007B38A0" w:rsidRDefault="65CDE93F" w:rsidP="65CDE93F">
      <w:pPr>
        <w:textAlignment w:val="baseline"/>
        <w:rPr>
          <w:rFonts w:ascii="Times New Roman" w:eastAsia="Times New Roman" w:hAnsi="Times New Roman" w:cs="Times New Roman"/>
          <w:color w:val="000000" w:themeColor="text1"/>
          <w:sz w:val="24"/>
          <w:szCs w:val="24"/>
          <w:lang w:val="en-US"/>
          <w:rPrChange w:id="199" w:author="Sravya Patharlapalli" w:date="2021-12-17T18:33:00Z">
            <w:rPr>
              <w:rFonts w:ascii="Times New Roman" w:eastAsia="Times New Roman" w:hAnsi="Times New Roman" w:cs="Times New Roman"/>
              <w:color w:val="000000" w:themeColor="text1"/>
              <w:sz w:val="24"/>
              <w:szCs w:val="24"/>
            </w:rPr>
          </w:rPrChange>
        </w:rPr>
      </w:pPr>
      <w:r w:rsidRPr="004A0643">
        <w:rPr>
          <w:rFonts w:ascii="Times New Roman" w:eastAsia="Times New Roman" w:hAnsi="Times New Roman" w:cs="Times New Roman"/>
          <w:color w:val="000000" w:themeColor="text1"/>
          <w:sz w:val="24"/>
          <w:szCs w:val="24"/>
          <w:lang w:val="en-US"/>
        </w:rPr>
        <w:t xml:space="preserve">       </w:t>
      </w:r>
      <w:r w:rsidRPr="007B38A0">
        <w:rPr>
          <w:rFonts w:ascii="Times New Roman" w:eastAsia="Times New Roman" w:hAnsi="Times New Roman" w:cs="Times New Roman"/>
          <w:b/>
          <w:bCs/>
          <w:color w:val="000000" w:themeColor="text1"/>
          <w:sz w:val="24"/>
          <w:szCs w:val="24"/>
          <w:lang w:val="en-US"/>
          <w:rPrChange w:id="200" w:author="Sravya Patharlapalli" w:date="2021-12-17T18:33:00Z">
            <w:rPr>
              <w:rFonts w:ascii="Times New Roman" w:eastAsia="Times New Roman" w:hAnsi="Times New Roman" w:cs="Times New Roman"/>
              <w:color w:val="000000" w:themeColor="text1"/>
              <w:sz w:val="24"/>
              <w:szCs w:val="24"/>
              <w:lang w:val="en-US"/>
            </w:rPr>
          </w:rPrChange>
        </w:rPr>
        <w:t>6.  User Screens...........................................................................................</w:t>
      </w:r>
      <w:r w:rsidR="00AB4EFA">
        <w:rPr>
          <w:rFonts w:ascii="Times New Roman" w:eastAsia="Times New Roman" w:hAnsi="Times New Roman" w:cs="Times New Roman"/>
          <w:b/>
          <w:bCs/>
          <w:color w:val="000000" w:themeColor="text1"/>
          <w:sz w:val="24"/>
          <w:szCs w:val="24"/>
          <w:lang w:val="en-US"/>
        </w:rPr>
        <w:t>.....</w:t>
      </w:r>
      <w:r w:rsidRPr="007B38A0">
        <w:rPr>
          <w:rFonts w:ascii="Times New Roman" w:eastAsia="Times New Roman" w:hAnsi="Times New Roman" w:cs="Times New Roman"/>
          <w:b/>
          <w:bCs/>
          <w:color w:val="000000" w:themeColor="text1"/>
          <w:sz w:val="24"/>
          <w:szCs w:val="24"/>
          <w:lang w:val="en-US"/>
          <w:rPrChange w:id="201" w:author="Sravya Patharlapalli" w:date="2021-12-17T18:33:00Z">
            <w:rPr>
              <w:rFonts w:ascii="Times New Roman" w:eastAsia="Times New Roman" w:hAnsi="Times New Roman" w:cs="Times New Roman"/>
              <w:color w:val="000000" w:themeColor="text1"/>
              <w:sz w:val="24"/>
              <w:szCs w:val="24"/>
              <w:lang w:val="en-US"/>
            </w:rPr>
          </w:rPrChange>
        </w:rPr>
        <w:t>.</w:t>
      </w:r>
      <w:r w:rsidR="00C51DA4">
        <w:rPr>
          <w:rFonts w:ascii="Times New Roman" w:eastAsia="Times New Roman" w:hAnsi="Times New Roman" w:cs="Times New Roman"/>
          <w:b/>
          <w:bCs/>
          <w:color w:val="000000" w:themeColor="text1"/>
          <w:sz w:val="24"/>
          <w:szCs w:val="24"/>
          <w:lang w:val="en-US"/>
        </w:rPr>
        <w:t>....</w:t>
      </w:r>
      <w:r w:rsidR="000579C6">
        <w:rPr>
          <w:rFonts w:ascii="Times New Roman" w:eastAsia="Times New Roman" w:hAnsi="Times New Roman" w:cs="Times New Roman"/>
          <w:b/>
          <w:bCs/>
          <w:color w:val="000000" w:themeColor="text1"/>
          <w:sz w:val="24"/>
          <w:szCs w:val="24"/>
          <w:lang w:val="en-US"/>
        </w:rPr>
        <w:t>39</w:t>
      </w:r>
    </w:p>
    <w:p w14:paraId="31BAB725" w14:textId="7D1354AE" w:rsidR="00146800" w:rsidRPr="007B38A0" w:rsidRDefault="65CDE93F" w:rsidP="65CDE93F">
      <w:pPr>
        <w:textAlignment w:val="baseline"/>
        <w:rPr>
          <w:rFonts w:ascii="Times New Roman" w:eastAsia="Times New Roman" w:hAnsi="Times New Roman" w:cs="Times New Roman"/>
          <w:b/>
          <w:bCs/>
          <w:color w:val="000000" w:themeColor="text1"/>
          <w:sz w:val="24"/>
          <w:szCs w:val="24"/>
          <w:rPrChange w:id="202" w:author="Sravya Patharlapalli" w:date="2021-12-17T18:33:00Z">
            <w:rPr>
              <w:rFonts w:ascii="Times New Roman" w:eastAsia="Times New Roman" w:hAnsi="Times New Roman" w:cs="Times New Roman"/>
              <w:color w:val="000000" w:themeColor="text1"/>
              <w:sz w:val="24"/>
              <w:szCs w:val="24"/>
            </w:rPr>
          </w:rPrChange>
        </w:rPr>
      </w:pPr>
      <w:r w:rsidRPr="007B38A0">
        <w:rPr>
          <w:rFonts w:ascii="Times New Roman" w:eastAsia="Times New Roman" w:hAnsi="Times New Roman" w:cs="Times New Roman"/>
          <w:b/>
          <w:bCs/>
          <w:color w:val="000000" w:themeColor="text1"/>
          <w:sz w:val="24"/>
          <w:szCs w:val="24"/>
          <w:lang w:val="en-US"/>
          <w:rPrChange w:id="203" w:author="Sravya Patharlapalli" w:date="2021-12-17T18:33:00Z">
            <w:rPr>
              <w:rFonts w:ascii="Times New Roman" w:eastAsia="Times New Roman" w:hAnsi="Times New Roman" w:cs="Times New Roman"/>
              <w:color w:val="000000" w:themeColor="text1"/>
              <w:sz w:val="24"/>
              <w:szCs w:val="24"/>
              <w:lang w:val="en-US"/>
            </w:rPr>
          </w:rPrChange>
        </w:rPr>
        <w:t xml:space="preserve">       7.  Testing Methodology</w:t>
      </w:r>
      <w:r w:rsidR="00AB4EFA">
        <w:rPr>
          <w:rFonts w:ascii="Times New Roman" w:eastAsia="Times New Roman" w:hAnsi="Times New Roman" w:cs="Times New Roman"/>
          <w:b/>
          <w:bCs/>
          <w:color w:val="000000" w:themeColor="text1"/>
          <w:sz w:val="24"/>
          <w:szCs w:val="24"/>
          <w:lang w:val="en-US"/>
        </w:rPr>
        <w:t>………………………………………………………</w:t>
      </w:r>
      <w:r w:rsidR="0002580E">
        <w:rPr>
          <w:rFonts w:ascii="Times New Roman" w:eastAsia="Times New Roman" w:hAnsi="Times New Roman" w:cs="Times New Roman"/>
          <w:b/>
          <w:bCs/>
          <w:color w:val="000000" w:themeColor="text1"/>
          <w:sz w:val="24"/>
          <w:szCs w:val="24"/>
          <w:lang w:val="en-US"/>
        </w:rPr>
        <w:t>...</w:t>
      </w:r>
      <w:r w:rsidR="000579C6">
        <w:rPr>
          <w:rFonts w:ascii="Times New Roman" w:eastAsia="Times New Roman" w:hAnsi="Times New Roman" w:cs="Times New Roman"/>
          <w:b/>
          <w:bCs/>
          <w:color w:val="000000" w:themeColor="text1"/>
          <w:sz w:val="24"/>
          <w:szCs w:val="24"/>
          <w:lang w:val="en-US"/>
        </w:rPr>
        <w:t>47</w:t>
      </w:r>
    </w:p>
    <w:p w14:paraId="3A98177B" w14:textId="210F98D9" w:rsidR="00146800" w:rsidRPr="007B38A0" w:rsidRDefault="65CDE93F" w:rsidP="65CDE93F">
      <w:pPr>
        <w:textAlignment w:val="baseline"/>
        <w:rPr>
          <w:rFonts w:ascii="Times New Roman" w:eastAsia="Times New Roman" w:hAnsi="Times New Roman" w:cs="Times New Roman"/>
          <w:b/>
          <w:bCs/>
          <w:color w:val="000000" w:themeColor="text1"/>
          <w:sz w:val="24"/>
          <w:szCs w:val="24"/>
          <w:rPrChange w:id="204" w:author="Sravya Patharlapalli" w:date="2021-12-17T18:33:00Z">
            <w:rPr>
              <w:rFonts w:ascii="Times New Roman" w:eastAsia="Times New Roman" w:hAnsi="Times New Roman" w:cs="Times New Roman"/>
              <w:color w:val="000000" w:themeColor="text1"/>
              <w:sz w:val="24"/>
              <w:szCs w:val="24"/>
            </w:rPr>
          </w:rPrChange>
        </w:rPr>
      </w:pPr>
      <w:r w:rsidRPr="007B38A0">
        <w:rPr>
          <w:rFonts w:ascii="Times New Roman" w:eastAsia="Times New Roman" w:hAnsi="Times New Roman" w:cs="Times New Roman"/>
          <w:b/>
          <w:bCs/>
          <w:color w:val="000000" w:themeColor="text1"/>
          <w:sz w:val="24"/>
          <w:szCs w:val="24"/>
          <w:lang w:val="en-US"/>
          <w:rPrChange w:id="205" w:author="Sravya Patharlapalli" w:date="2021-12-17T18:33:00Z">
            <w:rPr>
              <w:rFonts w:ascii="Times New Roman" w:eastAsia="Times New Roman" w:hAnsi="Times New Roman" w:cs="Times New Roman"/>
              <w:color w:val="000000" w:themeColor="text1"/>
              <w:sz w:val="24"/>
              <w:szCs w:val="24"/>
              <w:lang w:val="en-US"/>
            </w:rPr>
          </w:rPrChange>
        </w:rPr>
        <w:t xml:space="preserve">       8. </w:t>
      </w:r>
      <w:ins w:id="206" w:author="Sravya Patharlapalli" w:date="2021-12-17T18:33:00Z">
        <w:r w:rsidR="007B38A0" w:rsidRPr="007B38A0">
          <w:rPr>
            <w:rFonts w:ascii="Times New Roman" w:eastAsia="Times New Roman" w:hAnsi="Times New Roman" w:cs="Times New Roman"/>
            <w:b/>
            <w:bCs/>
            <w:color w:val="000000" w:themeColor="text1"/>
            <w:sz w:val="24"/>
            <w:szCs w:val="24"/>
            <w:lang w:val="en-US"/>
            <w:rPrChange w:id="207" w:author="Sravya Patharlapalli" w:date="2021-12-17T18:33:00Z">
              <w:rPr>
                <w:rFonts w:ascii="Times New Roman" w:eastAsia="Times New Roman" w:hAnsi="Times New Roman" w:cs="Times New Roman"/>
                <w:color w:val="000000" w:themeColor="text1"/>
                <w:sz w:val="24"/>
                <w:szCs w:val="24"/>
                <w:lang w:val="en-US"/>
              </w:rPr>
            </w:rPrChange>
          </w:rPr>
          <w:t xml:space="preserve"> </w:t>
        </w:r>
      </w:ins>
      <w:r w:rsidRPr="007B38A0">
        <w:rPr>
          <w:rFonts w:ascii="Times New Roman" w:eastAsia="Times New Roman" w:hAnsi="Times New Roman" w:cs="Times New Roman"/>
          <w:b/>
          <w:bCs/>
          <w:color w:val="000000" w:themeColor="text1"/>
          <w:sz w:val="24"/>
          <w:szCs w:val="24"/>
          <w:lang w:val="en-US"/>
          <w:rPrChange w:id="208" w:author="Sravya Patharlapalli" w:date="2021-12-17T18:33:00Z">
            <w:rPr>
              <w:rFonts w:ascii="Times New Roman" w:eastAsia="Times New Roman" w:hAnsi="Times New Roman" w:cs="Times New Roman"/>
              <w:color w:val="000000" w:themeColor="text1"/>
              <w:sz w:val="24"/>
              <w:szCs w:val="24"/>
              <w:lang w:val="en-US"/>
            </w:rPr>
          </w:rPrChange>
        </w:rPr>
        <w:t>Conclusion and Future Enhancements...............................................</w:t>
      </w:r>
      <w:r w:rsidR="00C51DA4">
        <w:rPr>
          <w:rFonts w:ascii="Times New Roman" w:eastAsia="Times New Roman" w:hAnsi="Times New Roman" w:cs="Times New Roman"/>
          <w:b/>
          <w:bCs/>
          <w:color w:val="000000" w:themeColor="text1"/>
          <w:sz w:val="24"/>
          <w:szCs w:val="24"/>
          <w:lang w:val="en-US"/>
        </w:rPr>
        <w:t>...........</w:t>
      </w:r>
      <w:r w:rsidR="000579C6">
        <w:rPr>
          <w:rFonts w:ascii="Times New Roman" w:eastAsia="Times New Roman" w:hAnsi="Times New Roman" w:cs="Times New Roman"/>
          <w:b/>
          <w:bCs/>
          <w:color w:val="000000" w:themeColor="text1"/>
          <w:sz w:val="24"/>
          <w:szCs w:val="24"/>
          <w:lang w:val="en-US"/>
        </w:rPr>
        <w:t>49</w:t>
      </w:r>
    </w:p>
    <w:p w14:paraId="6FB32517" w14:textId="0762D5F0" w:rsidR="00D748E1" w:rsidRPr="004A0643" w:rsidRDefault="65CDE93F" w:rsidP="00F64473">
      <w:pPr>
        <w:textAlignment w:val="baseline"/>
        <w:rPr>
          <w:rFonts w:ascii="Times New Roman" w:eastAsia="Times New Roman" w:hAnsi="Times New Roman" w:cs="Times New Roman"/>
          <w:color w:val="000000" w:themeColor="text1"/>
          <w:sz w:val="24"/>
          <w:szCs w:val="24"/>
        </w:rPr>
        <w:sectPr w:rsidR="00D748E1" w:rsidRPr="004A0643" w:rsidSect="006F192E">
          <w:footerReference w:type="default" r:id="rId9"/>
          <w:footerReference w:type="first" r:id="rId10"/>
          <w:pgSz w:w="11906" w:h="16838" w:code="9"/>
          <w:pgMar w:top="1440" w:right="1080" w:bottom="1440" w:left="1080" w:header="709" w:footer="709"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pPr>
      <w:r w:rsidRPr="007B38A0">
        <w:rPr>
          <w:rFonts w:ascii="Times New Roman" w:eastAsia="Times New Roman" w:hAnsi="Times New Roman" w:cs="Times New Roman"/>
          <w:b/>
          <w:bCs/>
          <w:color w:val="000000" w:themeColor="text1"/>
          <w:sz w:val="24"/>
          <w:szCs w:val="24"/>
          <w:lang w:val="en-US"/>
          <w:rPrChange w:id="209" w:author="Sravya Patharlapalli" w:date="2021-12-17T18:33:00Z">
            <w:rPr>
              <w:rFonts w:ascii="Times New Roman" w:eastAsia="Times New Roman" w:hAnsi="Times New Roman" w:cs="Times New Roman"/>
              <w:color w:val="000000" w:themeColor="text1"/>
              <w:sz w:val="24"/>
              <w:szCs w:val="24"/>
              <w:lang w:val="en-US"/>
            </w:rPr>
          </w:rPrChange>
        </w:rPr>
        <w:t xml:space="preserve">       9. </w:t>
      </w:r>
      <w:ins w:id="210" w:author="Sravya Patharlapalli" w:date="2021-12-17T18:33:00Z">
        <w:r w:rsidR="007B38A0" w:rsidRPr="007B38A0">
          <w:rPr>
            <w:rFonts w:ascii="Times New Roman" w:eastAsia="Times New Roman" w:hAnsi="Times New Roman" w:cs="Times New Roman"/>
            <w:b/>
            <w:bCs/>
            <w:color w:val="000000" w:themeColor="text1"/>
            <w:sz w:val="24"/>
            <w:szCs w:val="24"/>
            <w:lang w:val="en-US"/>
            <w:rPrChange w:id="211" w:author="Sravya Patharlapalli" w:date="2021-12-17T18:33:00Z">
              <w:rPr>
                <w:rFonts w:ascii="Times New Roman" w:eastAsia="Times New Roman" w:hAnsi="Times New Roman" w:cs="Times New Roman"/>
                <w:color w:val="000000" w:themeColor="text1"/>
                <w:sz w:val="24"/>
                <w:szCs w:val="24"/>
                <w:lang w:val="en-US"/>
              </w:rPr>
            </w:rPrChange>
          </w:rPr>
          <w:t xml:space="preserve"> </w:t>
        </w:r>
      </w:ins>
      <w:r w:rsidRPr="007B38A0">
        <w:rPr>
          <w:rFonts w:ascii="Times New Roman" w:eastAsia="Times New Roman" w:hAnsi="Times New Roman" w:cs="Times New Roman"/>
          <w:b/>
          <w:bCs/>
          <w:color w:val="000000" w:themeColor="text1"/>
          <w:sz w:val="24"/>
          <w:szCs w:val="24"/>
          <w:lang w:val="en-US"/>
          <w:rPrChange w:id="212" w:author="Sravya Patharlapalli" w:date="2021-12-17T18:33:00Z">
            <w:rPr>
              <w:rFonts w:ascii="Times New Roman" w:eastAsia="Times New Roman" w:hAnsi="Times New Roman" w:cs="Times New Roman"/>
              <w:color w:val="000000" w:themeColor="text1"/>
              <w:sz w:val="24"/>
              <w:szCs w:val="24"/>
              <w:lang w:val="en-US"/>
            </w:rPr>
          </w:rPrChange>
        </w:rPr>
        <w:t>References............................................................................................</w:t>
      </w:r>
      <w:r w:rsidR="00AB4EFA">
        <w:rPr>
          <w:rFonts w:ascii="Times New Roman" w:eastAsia="Times New Roman" w:hAnsi="Times New Roman" w:cs="Times New Roman"/>
          <w:b/>
          <w:bCs/>
          <w:color w:val="000000" w:themeColor="text1"/>
          <w:sz w:val="24"/>
          <w:szCs w:val="24"/>
          <w:lang w:val="en-US"/>
        </w:rPr>
        <w:t>....</w:t>
      </w:r>
      <w:r w:rsidRPr="007B38A0">
        <w:rPr>
          <w:rFonts w:ascii="Times New Roman" w:eastAsia="Times New Roman" w:hAnsi="Times New Roman" w:cs="Times New Roman"/>
          <w:b/>
          <w:bCs/>
          <w:color w:val="000000" w:themeColor="text1"/>
          <w:sz w:val="24"/>
          <w:szCs w:val="24"/>
          <w:lang w:val="en-US"/>
          <w:rPrChange w:id="213" w:author="Sravya Patharlapalli" w:date="2021-12-17T18:33:00Z">
            <w:rPr>
              <w:rFonts w:ascii="Times New Roman" w:eastAsia="Times New Roman" w:hAnsi="Times New Roman" w:cs="Times New Roman"/>
              <w:color w:val="000000" w:themeColor="text1"/>
              <w:sz w:val="24"/>
              <w:szCs w:val="24"/>
              <w:lang w:val="en-US"/>
            </w:rPr>
          </w:rPrChange>
        </w:rPr>
        <w:t>..</w:t>
      </w:r>
      <w:r w:rsidR="00C51DA4">
        <w:rPr>
          <w:rFonts w:ascii="Times New Roman" w:eastAsia="Times New Roman" w:hAnsi="Times New Roman" w:cs="Times New Roman"/>
          <w:b/>
          <w:bCs/>
          <w:color w:val="000000" w:themeColor="text1"/>
          <w:sz w:val="24"/>
          <w:szCs w:val="24"/>
          <w:lang w:val="en-US"/>
        </w:rPr>
        <w:t>......</w:t>
      </w:r>
      <w:r w:rsidR="00457A86">
        <w:rPr>
          <w:rFonts w:ascii="Times New Roman" w:eastAsia="Times New Roman" w:hAnsi="Times New Roman" w:cs="Times New Roman"/>
          <w:b/>
          <w:bCs/>
          <w:color w:val="000000" w:themeColor="text1"/>
          <w:sz w:val="24"/>
          <w:szCs w:val="24"/>
          <w:lang w:val="en-US"/>
        </w:rPr>
        <w:t>.</w:t>
      </w:r>
      <w:r w:rsidR="000579C6">
        <w:rPr>
          <w:rFonts w:ascii="Times New Roman" w:eastAsia="Times New Roman" w:hAnsi="Times New Roman" w:cs="Times New Roman"/>
          <w:b/>
          <w:bCs/>
          <w:color w:val="000000" w:themeColor="text1"/>
          <w:sz w:val="24"/>
          <w:szCs w:val="24"/>
          <w:lang w:val="en-US"/>
        </w:rPr>
        <w:t>50</w:t>
      </w:r>
    </w:p>
    <w:p w14:paraId="6353A7A8" w14:textId="7F107F66" w:rsidR="00146800" w:rsidRPr="004A0643" w:rsidRDefault="101F879D" w:rsidP="008C062F">
      <w:pPr>
        <w:spacing w:after="0" w:line="480" w:lineRule="auto"/>
        <w:jc w:val="center"/>
        <w:textAlignment w:val="baseline"/>
        <w:rPr>
          <w:rFonts w:ascii="Times New Roman" w:eastAsia="Times New Roman" w:hAnsi="Times New Roman" w:cs="Times New Roman"/>
          <w:lang w:eastAsia="en-IN"/>
          <w:rPrChange w:id="214" w:author="Sravya Patharlapalli" w:date="2021-12-16T19:19:00Z">
            <w:rPr>
              <w:rFonts w:ascii="Calibri" w:eastAsia="Times New Roman" w:hAnsi="Calibri" w:cs="Calibri"/>
              <w:lang w:eastAsia="en-IN"/>
            </w:rPr>
          </w:rPrChange>
        </w:rPr>
      </w:pPr>
      <w:bookmarkStart w:id="215" w:name="_Hlk90672053"/>
      <w:r w:rsidRPr="004A0643">
        <w:rPr>
          <w:rFonts w:ascii="Times New Roman" w:eastAsia="Times New Roman" w:hAnsi="Times New Roman" w:cs="Times New Roman"/>
          <w:b/>
          <w:bCs/>
          <w:color w:val="000000" w:themeColor="text1"/>
          <w:sz w:val="32"/>
          <w:szCs w:val="32"/>
          <w:lang w:val="en-US"/>
        </w:rPr>
        <w:lastRenderedPageBreak/>
        <w:t>LIST OF FIGURES</w:t>
      </w:r>
    </w:p>
    <w:tbl>
      <w:tblPr>
        <w:tblStyle w:val="TableGrid"/>
        <w:tblW w:w="0" w:type="auto"/>
        <w:jc w:val="center"/>
        <w:tblLayout w:type="fixed"/>
        <w:tblLook w:val="06A0" w:firstRow="1" w:lastRow="0" w:firstColumn="1" w:lastColumn="0" w:noHBand="1" w:noVBand="1"/>
      </w:tblPr>
      <w:tblGrid>
        <w:gridCol w:w="2558"/>
        <w:gridCol w:w="3958"/>
        <w:gridCol w:w="1984"/>
      </w:tblGrid>
      <w:tr w:rsidR="101F879D" w:rsidRPr="004A0643" w14:paraId="1D3A1D36" w14:textId="77777777" w:rsidTr="00310DBA">
        <w:trPr>
          <w:jc w:val="center"/>
        </w:trPr>
        <w:tc>
          <w:tcPr>
            <w:tcW w:w="2558" w:type="dxa"/>
            <w:vAlign w:val="center"/>
          </w:tcPr>
          <w:p w14:paraId="32821698" w14:textId="28E5FF78" w:rsidR="101F879D" w:rsidRPr="004A0643" w:rsidRDefault="101F879D" w:rsidP="008C062F">
            <w:pPr>
              <w:spacing w:before="240" w:line="480" w:lineRule="auto"/>
              <w:jc w:val="center"/>
              <w:rPr>
                <w:rFonts w:ascii="Times New Roman" w:eastAsia="Times New Roman" w:hAnsi="Times New Roman" w:cs="Times New Roman"/>
                <w:color w:val="000000" w:themeColor="text1"/>
                <w:sz w:val="28"/>
                <w:szCs w:val="28"/>
              </w:rPr>
            </w:pPr>
            <w:r w:rsidRPr="004A0643">
              <w:rPr>
                <w:rFonts w:ascii="Times New Roman" w:eastAsia="Times New Roman" w:hAnsi="Times New Roman" w:cs="Times New Roman"/>
                <w:b/>
                <w:bCs/>
                <w:color w:val="000000" w:themeColor="text1"/>
                <w:sz w:val="28"/>
                <w:szCs w:val="28"/>
                <w:lang w:val="en-US"/>
              </w:rPr>
              <w:t>Figure Number</w:t>
            </w:r>
          </w:p>
        </w:tc>
        <w:tc>
          <w:tcPr>
            <w:tcW w:w="3958" w:type="dxa"/>
            <w:vAlign w:val="center"/>
          </w:tcPr>
          <w:p w14:paraId="436AF61A" w14:textId="47E6D7DF" w:rsidR="101F879D" w:rsidRPr="004A0643" w:rsidRDefault="101F879D" w:rsidP="008C062F">
            <w:pPr>
              <w:spacing w:before="240" w:line="480" w:lineRule="auto"/>
              <w:jc w:val="center"/>
              <w:rPr>
                <w:rFonts w:ascii="Times New Roman" w:eastAsia="Times New Roman" w:hAnsi="Times New Roman" w:cs="Times New Roman"/>
                <w:color w:val="000000" w:themeColor="text1"/>
                <w:sz w:val="28"/>
                <w:szCs w:val="28"/>
              </w:rPr>
            </w:pPr>
            <w:r w:rsidRPr="004A0643">
              <w:rPr>
                <w:rFonts w:ascii="Times New Roman" w:eastAsia="Times New Roman" w:hAnsi="Times New Roman" w:cs="Times New Roman"/>
                <w:b/>
                <w:bCs/>
                <w:color w:val="000000" w:themeColor="text1"/>
                <w:sz w:val="28"/>
                <w:szCs w:val="28"/>
                <w:lang w:val="en-US"/>
              </w:rPr>
              <w:t>Name of Figure</w:t>
            </w:r>
          </w:p>
        </w:tc>
        <w:tc>
          <w:tcPr>
            <w:tcW w:w="1984" w:type="dxa"/>
            <w:vAlign w:val="center"/>
          </w:tcPr>
          <w:p w14:paraId="65B89288" w14:textId="3D92487A" w:rsidR="101F879D" w:rsidRPr="004A0643" w:rsidRDefault="101F879D" w:rsidP="008C062F">
            <w:pPr>
              <w:spacing w:before="240" w:line="480" w:lineRule="auto"/>
              <w:jc w:val="center"/>
              <w:rPr>
                <w:rFonts w:ascii="Times New Roman" w:eastAsia="Times New Roman" w:hAnsi="Times New Roman" w:cs="Times New Roman"/>
                <w:color w:val="000000" w:themeColor="text1"/>
                <w:sz w:val="28"/>
                <w:szCs w:val="28"/>
              </w:rPr>
            </w:pPr>
            <w:r w:rsidRPr="004A0643">
              <w:rPr>
                <w:rFonts w:ascii="Times New Roman" w:eastAsia="Times New Roman" w:hAnsi="Times New Roman" w:cs="Times New Roman"/>
                <w:b/>
                <w:bCs/>
                <w:color w:val="000000" w:themeColor="text1"/>
                <w:sz w:val="28"/>
                <w:szCs w:val="28"/>
                <w:lang w:val="en-US"/>
              </w:rPr>
              <w:t>Page No</w:t>
            </w:r>
          </w:p>
        </w:tc>
      </w:tr>
      <w:tr w:rsidR="101F879D" w:rsidRPr="004A0643" w14:paraId="2AF39AA2" w14:textId="77777777" w:rsidTr="00310DBA">
        <w:trPr>
          <w:jc w:val="center"/>
        </w:trPr>
        <w:tc>
          <w:tcPr>
            <w:tcW w:w="2558" w:type="dxa"/>
            <w:vAlign w:val="center"/>
          </w:tcPr>
          <w:p w14:paraId="56CF1B06" w14:textId="4B7B7707" w:rsidR="101F879D" w:rsidRPr="004A0643" w:rsidRDefault="00BF4A72"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2.3.1</w:t>
            </w:r>
          </w:p>
        </w:tc>
        <w:tc>
          <w:tcPr>
            <w:tcW w:w="3958" w:type="dxa"/>
            <w:vAlign w:val="center"/>
          </w:tcPr>
          <w:p w14:paraId="2498C738" w14:textId="0C4C3FAD"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GUI Interface – Before Clicking Start</w:t>
            </w:r>
          </w:p>
        </w:tc>
        <w:tc>
          <w:tcPr>
            <w:tcW w:w="1984" w:type="dxa"/>
            <w:vAlign w:val="center"/>
          </w:tcPr>
          <w:p w14:paraId="1A6C661F" w14:textId="0B605FE2"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r>
      <w:tr w:rsidR="101F879D" w:rsidRPr="004A0643" w14:paraId="33D7B135" w14:textId="77777777" w:rsidTr="00310DBA">
        <w:trPr>
          <w:jc w:val="center"/>
        </w:trPr>
        <w:tc>
          <w:tcPr>
            <w:tcW w:w="2558" w:type="dxa"/>
            <w:vAlign w:val="center"/>
          </w:tcPr>
          <w:p w14:paraId="6CC61511" w14:textId="3A89DD30" w:rsidR="101F879D" w:rsidRPr="004A0643" w:rsidRDefault="00BF4A72"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2.3.2</w:t>
            </w:r>
          </w:p>
        </w:tc>
        <w:tc>
          <w:tcPr>
            <w:tcW w:w="3958" w:type="dxa"/>
            <w:vAlign w:val="center"/>
          </w:tcPr>
          <w:p w14:paraId="1E518C2B" w14:textId="643ACAC5"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GUI Interface – After Clicking Start</w:t>
            </w:r>
          </w:p>
        </w:tc>
        <w:tc>
          <w:tcPr>
            <w:tcW w:w="1984" w:type="dxa"/>
            <w:vAlign w:val="center"/>
          </w:tcPr>
          <w:p w14:paraId="278C1D60" w14:textId="2E2E0205"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r>
      <w:tr w:rsidR="101F879D" w:rsidRPr="004A0643" w14:paraId="37A9DB57" w14:textId="77777777" w:rsidTr="00310DBA">
        <w:trPr>
          <w:jc w:val="center"/>
        </w:trPr>
        <w:tc>
          <w:tcPr>
            <w:tcW w:w="2558" w:type="dxa"/>
            <w:vAlign w:val="center"/>
          </w:tcPr>
          <w:p w14:paraId="2AB40D0C" w14:textId="33E7A2BA" w:rsidR="101F879D" w:rsidRPr="004A0643" w:rsidRDefault="00BF4A72"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2.3.3</w:t>
            </w:r>
          </w:p>
        </w:tc>
        <w:tc>
          <w:tcPr>
            <w:tcW w:w="3958" w:type="dxa"/>
            <w:vAlign w:val="center"/>
          </w:tcPr>
          <w:p w14:paraId="3D3824C4" w14:textId="6F7C47D8"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Camera Frame Opens up</w:t>
            </w:r>
          </w:p>
        </w:tc>
        <w:tc>
          <w:tcPr>
            <w:tcW w:w="1984" w:type="dxa"/>
            <w:vAlign w:val="center"/>
          </w:tcPr>
          <w:p w14:paraId="2D9F0D2B" w14:textId="014FE4F5"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r>
      <w:tr w:rsidR="6ABD7438" w:rsidRPr="004A0643" w14:paraId="5DE21FBC" w14:textId="77777777" w:rsidTr="00310DBA">
        <w:trPr>
          <w:jc w:val="center"/>
        </w:trPr>
        <w:tc>
          <w:tcPr>
            <w:tcW w:w="2558" w:type="dxa"/>
            <w:vAlign w:val="center"/>
          </w:tcPr>
          <w:p w14:paraId="74A83395" w14:textId="255EA42D" w:rsidR="6ABD7438" w:rsidRPr="004A0643" w:rsidRDefault="00D80E7F"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2.4.1</w:t>
            </w:r>
          </w:p>
        </w:tc>
        <w:tc>
          <w:tcPr>
            <w:tcW w:w="3958" w:type="dxa"/>
            <w:vAlign w:val="center"/>
          </w:tcPr>
          <w:p w14:paraId="03482BE1" w14:textId="0F7D0DD4" w:rsidR="6ABD7438" w:rsidRPr="004A0643" w:rsidRDefault="00D80E7F"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Installed Packages</w:t>
            </w:r>
          </w:p>
        </w:tc>
        <w:tc>
          <w:tcPr>
            <w:tcW w:w="1984" w:type="dxa"/>
            <w:vAlign w:val="center"/>
          </w:tcPr>
          <w:p w14:paraId="1A425E6F" w14:textId="69018E5D" w:rsidR="6ABD7438"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r>
      <w:tr w:rsidR="101F879D" w:rsidRPr="004A0643" w14:paraId="62388C71" w14:textId="77777777" w:rsidTr="00310DBA">
        <w:trPr>
          <w:jc w:val="center"/>
        </w:trPr>
        <w:tc>
          <w:tcPr>
            <w:tcW w:w="2558" w:type="dxa"/>
            <w:vAlign w:val="center"/>
          </w:tcPr>
          <w:p w14:paraId="59498459" w14:textId="5B186FDA"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3.3.1</w:t>
            </w:r>
          </w:p>
        </w:tc>
        <w:tc>
          <w:tcPr>
            <w:tcW w:w="3958" w:type="dxa"/>
            <w:vAlign w:val="center"/>
          </w:tcPr>
          <w:p w14:paraId="2F9BE875" w14:textId="36FDF3CE" w:rsidR="101F879D" w:rsidRPr="004A0643" w:rsidRDefault="0030446C" w:rsidP="008C062F">
            <w:pPr>
              <w:spacing w:before="240" w:line="480" w:lineRule="auto"/>
              <w:jc w:val="center"/>
              <w:rPr>
                <w:rFonts w:ascii="Times New Roman" w:eastAsia="Times New Roman" w:hAnsi="Times New Roman" w:cs="Times New Roman"/>
                <w:color w:val="000000" w:themeColor="text1"/>
                <w:sz w:val="24"/>
                <w:szCs w:val="24"/>
              </w:rPr>
            </w:pPr>
            <w:r w:rsidRPr="004A0643">
              <w:rPr>
                <w:rFonts w:ascii="Times New Roman" w:eastAsia="Times New Roman" w:hAnsi="Times New Roman" w:cs="Times New Roman"/>
                <w:color w:val="000000" w:themeColor="text1"/>
                <w:sz w:val="24"/>
                <w:szCs w:val="24"/>
                <w:lang w:val="en-US"/>
              </w:rPr>
              <w:t>Use Case Diagram</w:t>
            </w:r>
          </w:p>
        </w:tc>
        <w:tc>
          <w:tcPr>
            <w:tcW w:w="1984" w:type="dxa"/>
            <w:vAlign w:val="center"/>
          </w:tcPr>
          <w:p w14:paraId="3D6A5BA3" w14:textId="4E702770"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r>
      <w:tr w:rsidR="101F879D" w:rsidRPr="004A0643" w14:paraId="578EE42A" w14:textId="77777777" w:rsidTr="00310DBA">
        <w:trPr>
          <w:jc w:val="center"/>
        </w:trPr>
        <w:tc>
          <w:tcPr>
            <w:tcW w:w="2558" w:type="dxa"/>
            <w:vAlign w:val="center"/>
          </w:tcPr>
          <w:p w14:paraId="16DB23E1" w14:textId="7916B36B"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3.3.2</w:t>
            </w:r>
          </w:p>
        </w:tc>
        <w:tc>
          <w:tcPr>
            <w:tcW w:w="3958" w:type="dxa"/>
            <w:vAlign w:val="center"/>
          </w:tcPr>
          <w:p w14:paraId="4ABAC58B" w14:textId="7BA0D8B4"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State Chart Diagram</w:t>
            </w:r>
          </w:p>
        </w:tc>
        <w:tc>
          <w:tcPr>
            <w:tcW w:w="1984" w:type="dxa"/>
            <w:vAlign w:val="center"/>
          </w:tcPr>
          <w:p w14:paraId="3E75B196" w14:textId="6834EC5D"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11</w:t>
            </w:r>
          </w:p>
        </w:tc>
      </w:tr>
      <w:tr w:rsidR="101F879D" w:rsidRPr="004A0643" w14:paraId="10298355" w14:textId="77777777" w:rsidTr="00310DBA">
        <w:trPr>
          <w:jc w:val="center"/>
        </w:trPr>
        <w:tc>
          <w:tcPr>
            <w:tcW w:w="2558" w:type="dxa"/>
            <w:vAlign w:val="center"/>
          </w:tcPr>
          <w:p w14:paraId="656BE412" w14:textId="14750768"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3.3.3</w:t>
            </w:r>
          </w:p>
        </w:tc>
        <w:tc>
          <w:tcPr>
            <w:tcW w:w="3958" w:type="dxa"/>
            <w:vAlign w:val="center"/>
          </w:tcPr>
          <w:p w14:paraId="63F914CB" w14:textId="21EFB859"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Activity Diagram</w:t>
            </w:r>
          </w:p>
        </w:tc>
        <w:tc>
          <w:tcPr>
            <w:tcW w:w="1984" w:type="dxa"/>
            <w:vAlign w:val="center"/>
          </w:tcPr>
          <w:p w14:paraId="605FFC8A" w14:textId="5A3EFB80"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12</w:t>
            </w:r>
          </w:p>
        </w:tc>
      </w:tr>
      <w:tr w:rsidR="6ABD7438" w:rsidRPr="004A0643" w14:paraId="1AC8457F" w14:textId="77777777" w:rsidTr="00310DBA">
        <w:trPr>
          <w:jc w:val="center"/>
        </w:trPr>
        <w:tc>
          <w:tcPr>
            <w:tcW w:w="2558" w:type="dxa"/>
            <w:vAlign w:val="center"/>
          </w:tcPr>
          <w:p w14:paraId="5D8BC99B" w14:textId="529028AA" w:rsidR="6ABD7438" w:rsidRPr="004A0643" w:rsidRDefault="00D80E7F"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3.3.4</w:t>
            </w:r>
          </w:p>
        </w:tc>
        <w:tc>
          <w:tcPr>
            <w:tcW w:w="3958" w:type="dxa"/>
            <w:vAlign w:val="center"/>
          </w:tcPr>
          <w:p w14:paraId="5D0CAD70" w14:textId="0AFC3AB7" w:rsidR="6ABD7438" w:rsidRPr="004A0643" w:rsidRDefault="00D80E7F"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Component Diagram</w:t>
            </w:r>
          </w:p>
        </w:tc>
        <w:tc>
          <w:tcPr>
            <w:tcW w:w="1984" w:type="dxa"/>
            <w:vAlign w:val="center"/>
          </w:tcPr>
          <w:p w14:paraId="08CCE358" w14:textId="100520E7" w:rsidR="6ABD7438"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13</w:t>
            </w:r>
          </w:p>
        </w:tc>
      </w:tr>
      <w:tr w:rsidR="6ABD7438" w:rsidRPr="004A0643" w14:paraId="1C0236E5" w14:textId="77777777" w:rsidTr="00310DBA">
        <w:trPr>
          <w:jc w:val="center"/>
        </w:trPr>
        <w:tc>
          <w:tcPr>
            <w:tcW w:w="2558" w:type="dxa"/>
            <w:vAlign w:val="center"/>
          </w:tcPr>
          <w:p w14:paraId="33A5EA0F" w14:textId="42899983" w:rsidR="6ABD7438" w:rsidRPr="004A0643" w:rsidRDefault="00D80E7F"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3.3.5</w:t>
            </w:r>
          </w:p>
        </w:tc>
        <w:tc>
          <w:tcPr>
            <w:tcW w:w="3958" w:type="dxa"/>
            <w:vAlign w:val="center"/>
          </w:tcPr>
          <w:p w14:paraId="6B1267B8" w14:textId="7CD337BE" w:rsidR="6ABD7438" w:rsidRPr="004A0643" w:rsidRDefault="00D80E7F"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Data Flow Diagram</w:t>
            </w:r>
          </w:p>
        </w:tc>
        <w:tc>
          <w:tcPr>
            <w:tcW w:w="1984" w:type="dxa"/>
            <w:vAlign w:val="center"/>
          </w:tcPr>
          <w:p w14:paraId="29CF0E35" w14:textId="6BAC532E" w:rsidR="6ABD7438"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14</w:t>
            </w:r>
          </w:p>
        </w:tc>
      </w:tr>
      <w:tr w:rsidR="6ABD7438" w:rsidRPr="004A0643" w14:paraId="35E3F137" w14:textId="77777777" w:rsidTr="00310DBA">
        <w:trPr>
          <w:jc w:val="center"/>
        </w:trPr>
        <w:tc>
          <w:tcPr>
            <w:tcW w:w="2558" w:type="dxa"/>
            <w:vAlign w:val="center"/>
          </w:tcPr>
          <w:p w14:paraId="2FE5DBA1" w14:textId="5CF135BA" w:rsidR="6ABD7438" w:rsidRPr="004A0643" w:rsidRDefault="00F8314A" w:rsidP="00D80E7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4.</w:t>
            </w:r>
            <w:r w:rsidR="00D80E7F">
              <w:rPr>
                <w:rFonts w:ascii="Times New Roman" w:eastAsia="Times New Roman" w:hAnsi="Times New Roman" w:cs="Times New Roman"/>
                <w:color w:val="000000" w:themeColor="text1"/>
                <w:sz w:val="24"/>
                <w:szCs w:val="24"/>
                <w:lang w:val="en-US"/>
              </w:rPr>
              <w:t>1.1</w:t>
            </w:r>
          </w:p>
        </w:tc>
        <w:tc>
          <w:tcPr>
            <w:tcW w:w="3958" w:type="dxa"/>
            <w:vAlign w:val="center"/>
          </w:tcPr>
          <w:p w14:paraId="361FCDBB" w14:textId="6E35A42F" w:rsidR="6ABD7438" w:rsidRPr="004A0643" w:rsidRDefault="00D80E7F"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System Architecture</w:t>
            </w:r>
          </w:p>
        </w:tc>
        <w:tc>
          <w:tcPr>
            <w:tcW w:w="1984" w:type="dxa"/>
            <w:vAlign w:val="center"/>
          </w:tcPr>
          <w:p w14:paraId="14D5D25A" w14:textId="520B005D" w:rsidR="6ABD7438"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15</w:t>
            </w:r>
          </w:p>
        </w:tc>
      </w:tr>
      <w:tr w:rsidR="6ABD7438" w:rsidRPr="004A0643" w14:paraId="30AFDADF" w14:textId="77777777" w:rsidTr="00310DBA">
        <w:trPr>
          <w:jc w:val="center"/>
        </w:trPr>
        <w:tc>
          <w:tcPr>
            <w:tcW w:w="2558" w:type="dxa"/>
            <w:vAlign w:val="center"/>
          </w:tcPr>
          <w:p w14:paraId="09A4E4C6" w14:textId="3A747EDB" w:rsidR="6ABD7438" w:rsidRPr="004A0643" w:rsidRDefault="00F8314A" w:rsidP="00D80E7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4.</w:t>
            </w:r>
            <w:r w:rsidR="00D80E7F">
              <w:rPr>
                <w:rFonts w:ascii="Times New Roman" w:eastAsia="Times New Roman" w:hAnsi="Times New Roman" w:cs="Times New Roman"/>
                <w:color w:val="000000" w:themeColor="text1"/>
                <w:sz w:val="24"/>
                <w:szCs w:val="24"/>
                <w:lang w:val="en-US"/>
              </w:rPr>
              <w:t>2.1</w:t>
            </w:r>
          </w:p>
        </w:tc>
        <w:tc>
          <w:tcPr>
            <w:tcW w:w="3958" w:type="dxa"/>
            <w:vAlign w:val="center"/>
          </w:tcPr>
          <w:p w14:paraId="30475294" w14:textId="054BFB48" w:rsidR="6ABD7438" w:rsidRPr="004A0643" w:rsidRDefault="00D80E7F"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Class Diagram</w:t>
            </w:r>
          </w:p>
        </w:tc>
        <w:tc>
          <w:tcPr>
            <w:tcW w:w="1984" w:type="dxa"/>
            <w:vAlign w:val="center"/>
          </w:tcPr>
          <w:p w14:paraId="0E00542B" w14:textId="79859A14" w:rsidR="6ABD7438"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16</w:t>
            </w:r>
          </w:p>
        </w:tc>
      </w:tr>
      <w:tr w:rsidR="101F879D" w:rsidRPr="004A0643" w14:paraId="6BBDFEA9" w14:textId="77777777" w:rsidTr="00310DBA">
        <w:trPr>
          <w:jc w:val="center"/>
        </w:trPr>
        <w:tc>
          <w:tcPr>
            <w:tcW w:w="2558" w:type="dxa"/>
            <w:vAlign w:val="center"/>
          </w:tcPr>
          <w:p w14:paraId="6959356E" w14:textId="1586E2E6" w:rsidR="101F879D" w:rsidRPr="004A0643" w:rsidRDefault="00F8314A" w:rsidP="00D80E7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4.</w:t>
            </w:r>
            <w:r w:rsidR="00D80E7F">
              <w:rPr>
                <w:rFonts w:ascii="Times New Roman" w:eastAsia="Times New Roman" w:hAnsi="Times New Roman" w:cs="Times New Roman"/>
                <w:color w:val="000000" w:themeColor="text1"/>
                <w:sz w:val="24"/>
                <w:szCs w:val="24"/>
                <w:lang w:val="en-US"/>
              </w:rPr>
              <w:t>3.1</w:t>
            </w:r>
          </w:p>
        </w:tc>
        <w:tc>
          <w:tcPr>
            <w:tcW w:w="3958" w:type="dxa"/>
            <w:vAlign w:val="center"/>
          </w:tcPr>
          <w:p w14:paraId="04438791" w14:textId="0A9C7182"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Sequence Diagram</w:t>
            </w:r>
          </w:p>
        </w:tc>
        <w:tc>
          <w:tcPr>
            <w:tcW w:w="1984" w:type="dxa"/>
            <w:vAlign w:val="center"/>
          </w:tcPr>
          <w:p w14:paraId="1BE17CF3" w14:textId="1DDACADC"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17</w:t>
            </w:r>
          </w:p>
        </w:tc>
      </w:tr>
      <w:tr w:rsidR="101F879D" w:rsidRPr="004A0643" w14:paraId="2F3393A3" w14:textId="77777777" w:rsidTr="00310DBA">
        <w:trPr>
          <w:jc w:val="center"/>
        </w:trPr>
        <w:tc>
          <w:tcPr>
            <w:tcW w:w="2558" w:type="dxa"/>
            <w:vAlign w:val="center"/>
          </w:tcPr>
          <w:p w14:paraId="49DD382B" w14:textId="0D126E8D"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5.0.1</w:t>
            </w:r>
          </w:p>
        </w:tc>
        <w:tc>
          <w:tcPr>
            <w:tcW w:w="3958" w:type="dxa"/>
            <w:vAlign w:val="center"/>
          </w:tcPr>
          <w:p w14:paraId="10C4FE27" w14:textId="4C1920EA"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Diving an image into cells</w:t>
            </w:r>
          </w:p>
        </w:tc>
        <w:tc>
          <w:tcPr>
            <w:tcW w:w="1984" w:type="dxa"/>
            <w:vAlign w:val="center"/>
          </w:tcPr>
          <w:p w14:paraId="3F573FFB" w14:textId="5BE04940"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18</w:t>
            </w:r>
          </w:p>
        </w:tc>
      </w:tr>
      <w:tr w:rsidR="101F879D" w:rsidRPr="004A0643" w14:paraId="58DA9579" w14:textId="77777777" w:rsidTr="00310DBA">
        <w:trPr>
          <w:jc w:val="center"/>
        </w:trPr>
        <w:tc>
          <w:tcPr>
            <w:tcW w:w="2558" w:type="dxa"/>
            <w:vAlign w:val="center"/>
          </w:tcPr>
          <w:p w14:paraId="253BD974" w14:textId="3E6AE5A3"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5.0.2</w:t>
            </w:r>
          </w:p>
        </w:tc>
        <w:tc>
          <w:tcPr>
            <w:tcW w:w="3958" w:type="dxa"/>
            <w:vAlign w:val="center"/>
          </w:tcPr>
          <w:p w14:paraId="00EF17E7" w14:textId="659D7653"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eastAsia="en-IN"/>
              </w:rPr>
              <w:t>Cell to Histogram</w:t>
            </w:r>
          </w:p>
        </w:tc>
        <w:tc>
          <w:tcPr>
            <w:tcW w:w="1984" w:type="dxa"/>
            <w:vAlign w:val="center"/>
          </w:tcPr>
          <w:p w14:paraId="6A320FAE" w14:textId="16C603CE"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19</w:t>
            </w:r>
          </w:p>
        </w:tc>
      </w:tr>
      <w:tr w:rsidR="101F879D" w:rsidRPr="004A0643" w14:paraId="778FC353" w14:textId="77777777" w:rsidTr="00310DBA">
        <w:trPr>
          <w:jc w:val="center"/>
        </w:trPr>
        <w:tc>
          <w:tcPr>
            <w:tcW w:w="2558" w:type="dxa"/>
            <w:vAlign w:val="center"/>
          </w:tcPr>
          <w:p w14:paraId="307A895D" w14:textId="2B7F3198"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5.0.3</w:t>
            </w:r>
          </w:p>
        </w:tc>
        <w:tc>
          <w:tcPr>
            <w:tcW w:w="3958" w:type="dxa"/>
            <w:vAlign w:val="center"/>
          </w:tcPr>
          <w:p w14:paraId="4FAD828C" w14:textId="66569597"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eastAsia="en-IN"/>
              </w:rPr>
              <w:t>Histogram to feature vector</w:t>
            </w:r>
          </w:p>
        </w:tc>
        <w:tc>
          <w:tcPr>
            <w:tcW w:w="1984" w:type="dxa"/>
            <w:vAlign w:val="center"/>
          </w:tcPr>
          <w:p w14:paraId="1C7209BC" w14:textId="6BB4F692"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19</w:t>
            </w:r>
          </w:p>
        </w:tc>
      </w:tr>
      <w:tr w:rsidR="101F879D" w:rsidRPr="004A0643" w14:paraId="4A7BAC30" w14:textId="77777777" w:rsidTr="00310DBA">
        <w:trPr>
          <w:jc w:val="center"/>
        </w:trPr>
        <w:tc>
          <w:tcPr>
            <w:tcW w:w="2558" w:type="dxa"/>
            <w:vAlign w:val="center"/>
          </w:tcPr>
          <w:p w14:paraId="09EA88FE" w14:textId="6BCC23CC"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lastRenderedPageBreak/>
              <w:t>5.1.1</w:t>
            </w:r>
          </w:p>
        </w:tc>
        <w:tc>
          <w:tcPr>
            <w:tcW w:w="3958" w:type="dxa"/>
            <w:vAlign w:val="center"/>
          </w:tcPr>
          <w:p w14:paraId="208CF250" w14:textId="1DADBF66"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eastAsia="en-IN"/>
              </w:rPr>
              <w:t>Spiral Model</w:t>
            </w:r>
          </w:p>
        </w:tc>
        <w:tc>
          <w:tcPr>
            <w:tcW w:w="1984" w:type="dxa"/>
            <w:vAlign w:val="center"/>
          </w:tcPr>
          <w:p w14:paraId="10BDCF48" w14:textId="15B7CFBF"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20</w:t>
            </w:r>
          </w:p>
        </w:tc>
      </w:tr>
      <w:tr w:rsidR="101F879D" w:rsidRPr="004A0643" w14:paraId="69E3E8A7" w14:textId="77777777" w:rsidTr="00310DBA">
        <w:trPr>
          <w:jc w:val="center"/>
        </w:trPr>
        <w:tc>
          <w:tcPr>
            <w:tcW w:w="2558" w:type="dxa"/>
            <w:vAlign w:val="center"/>
          </w:tcPr>
          <w:p w14:paraId="53DB10FD" w14:textId="432ECBD3"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5.3.3</w:t>
            </w:r>
          </w:p>
        </w:tc>
        <w:tc>
          <w:tcPr>
            <w:tcW w:w="3958" w:type="dxa"/>
            <w:vAlign w:val="center"/>
          </w:tcPr>
          <w:p w14:paraId="704DE2BF" w14:textId="689CE867"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eastAsia="en-IN"/>
              </w:rPr>
              <w:t>Facial Landmarks – 68 points</w:t>
            </w:r>
          </w:p>
        </w:tc>
        <w:tc>
          <w:tcPr>
            <w:tcW w:w="1984" w:type="dxa"/>
            <w:vAlign w:val="center"/>
          </w:tcPr>
          <w:p w14:paraId="2D2105DF" w14:textId="03619685"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24</w:t>
            </w:r>
          </w:p>
        </w:tc>
      </w:tr>
      <w:tr w:rsidR="101F879D" w:rsidRPr="004A0643" w14:paraId="071757A0" w14:textId="77777777" w:rsidTr="00310DBA">
        <w:trPr>
          <w:jc w:val="center"/>
        </w:trPr>
        <w:tc>
          <w:tcPr>
            <w:tcW w:w="2558" w:type="dxa"/>
            <w:vAlign w:val="center"/>
          </w:tcPr>
          <w:p w14:paraId="47981E74" w14:textId="369E7F88"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5.3.4.1</w:t>
            </w:r>
          </w:p>
        </w:tc>
        <w:tc>
          <w:tcPr>
            <w:tcW w:w="3958" w:type="dxa"/>
            <w:vAlign w:val="center"/>
          </w:tcPr>
          <w:p w14:paraId="218BCD73" w14:textId="6DB5EC0C"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eastAsia="en-IN"/>
              </w:rPr>
              <w:t>Eye-Aspect-Ratio (EAR)</w:t>
            </w:r>
          </w:p>
        </w:tc>
        <w:tc>
          <w:tcPr>
            <w:tcW w:w="1984" w:type="dxa"/>
            <w:vAlign w:val="center"/>
          </w:tcPr>
          <w:p w14:paraId="2DD8AC1F" w14:textId="312F80FC"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25</w:t>
            </w:r>
          </w:p>
        </w:tc>
      </w:tr>
      <w:tr w:rsidR="101F879D" w:rsidRPr="004A0643" w14:paraId="1243A1F9" w14:textId="77777777" w:rsidTr="00310DBA">
        <w:trPr>
          <w:jc w:val="center"/>
        </w:trPr>
        <w:tc>
          <w:tcPr>
            <w:tcW w:w="2558" w:type="dxa"/>
            <w:vAlign w:val="center"/>
          </w:tcPr>
          <w:p w14:paraId="4C19867D" w14:textId="71C77B6F"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5.3.4.2</w:t>
            </w:r>
          </w:p>
        </w:tc>
        <w:tc>
          <w:tcPr>
            <w:tcW w:w="3958" w:type="dxa"/>
            <w:vAlign w:val="center"/>
          </w:tcPr>
          <w:p w14:paraId="6F2E1CA6" w14:textId="0E411FB9"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eastAsia="en-IN"/>
              </w:rPr>
              <w:t>Mouth</w:t>
            </w:r>
            <w:r>
              <w:rPr>
                <w:rFonts w:ascii="Times New Roman" w:eastAsia="Times New Roman" w:hAnsi="Times New Roman" w:cs="Times New Roman"/>
                <w:color w:val="000000" w:themeColor="text1"/>
                <w:sz w:val="24"/>
                <w:szCs w:val="24"/>
                <w:lang w:eastAsia="en-IN"/>
              </w:rPr>
              <w:t>-Aspect-Ratio (</w:t>
            </w:r>
            <w:r>
              <w:rPr>
                <w:rFonts w:ascii="Times New Roman" w:eastAsia="Times New Roman" w:hAnsi="Times New Roman" w:cs="Times New Roman"/>
                <w:color w:val="000000" w:themeColor="text1"/>
                <w:sz w:val="24"/>
                <w:szCs w:val="24"/>
                <w:lang w:eastAsia="en-IN"/>
              </w:rPr>
              <w:t>M</w:t>
            </w:r>
            <w:r>
              <w:rPr>
                <w:rFonts w:ascii="Times New Roman" w:eastAsia="Times New Roman" w:hAnsi="Times New Roman" w:cs="Times New Roman"/>
                <w:color w:val="000000" w:themeColor="text1"/>
                <w:sz w:val="24"/>
                <w:szCs w:val="24"/>
                <w:lang w:eastAsia="en-IN"/>
              </w:rPr>
              <w:t>AR)</w:t>
            </w:r>
          </w:p>
        </w:tc>
        <w:tc>
          <w:tcPr>
            <w:tcW w:w="1984" w:type="dxa"/>
            <w:vAlign w:val="center"/>
          </w:tcPr>
          <w:p w14:paraId="7132D4CC" w14:textId="2F1C47C9"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25</w:t>
            </w:r>
          </w:p>
        </w:tc>
      </w:tr>
      <w:tr w:rsidR="101F879D" w:rsidRPr="004A0643" w14:paraId="01BDE438" w14:textId="77777777" w:rsidTr="00310DBA">
        <w:trPr>
          <w:jc w:val="center"/>
        </w:trPr>
        <w:tc>
          <w:tcPr>
            <w:tcW w:w="2558" w:type="dxa"/>
            <w:vAlign w:val="center"/>
          </w:tcPr>
          <w:p w14:paraId="4489EB1E" w14:textId="368DFF9C"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5.3.5.1</w:t>
            </w:r>
          </w:p>
        </w:tc>
        <w:tc>
          <w:tcPr>
            <w:tcW w:w="3958" w:type="dxa"/>
            <w:vAlign w:val="center"/>
          </w:tcPr>
          <w:p w14:paraId="4BCDC58A" w14:textId="65DF3180" w:rsidR="101F879D" w:rsidRPr="004A0643" w:rsidRDefault="00D80E7F"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eastAsia="en-IN"/>
              </w:rPr>
              <w:t>Operations Performed</w:t>
            </w:r>
          </w:p>
        </w:tc>
        <w:tc>
          <w:tcPr>
            <w:tcW w:w="1984" w:type="dxa"/>
            <w:vAlign w:val="center"/>
          </w:tcPr>
          <w:p w14:paraId="1DEC34FC" w14:textId="0760238D"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26</w:t>
            </w:r>
          </w:p>
        </w:tc>
      </w:tr>
      <w:tr w:rsidR="101F879D" w:rsidRPr="004A0643" w14:paraId="73B3AD70" w14:textId="77777777" w:rsidTr="00310DBA">
        <w:trPr>
          <w:jc w:val="center"/>
        </w:trPr>
        <w:tc>
          <w:tcPr>
            <w:tcW w:w="2558" w:type="dxa"/>
            <w:vAlign w:val="center"/>
          </w:tcPr>
          <w:p w14:paraId="66F47BCD" w14:textId="75CCBF63" w:rsidR="101F879D" w:rsidRPr="004A0643" w:rsidRDefault="006508DD"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en-US"/>
              </w:rPr>
              <w:t>6.1</w:t>
            </w:r>
          </w:p>
        </w:tc>
        <w:tc>
          <w:tcPr>
            <w:tcW w:w="3958" w:type="dxa"/>
            <w:vAlign w:val="center"/>
          </w:tcPr>
          <w:p w14:paraId="53336DEE" w14:textId="37FA71E6" w:rsidR="101F879D" w:rsidRPr="004A0643" w:rsidRDefault="006508DD"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eastAsia="en-IN"/>
              </w:rPr>
              <w:t>Activating the mouse – Reading Input</w:t>
            </w:r>
          </w:p>
        </w:tc>
        <w:tc>
          <w:tcPr>
            <w:tcW w:w="1984" w:type="dxa"/>
            <w:vAlign w:val="center"/>
          </w:tcPr>
          <w:p w14:paraId="5ABDE85C" w14:textId="696B7A01" w:rsidR="101F879D" w:rsidRPr="004A0643"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39</w:t>
            </w:r>
          </w:p>
        </w:tc>
      </w:tr>
      <w:tr w:rsidR="00E62FB8" w:rsidRPr="004A0643" w14:paraId="0F9CFD9C" w14:textId="77777777" w:rsidTr="00310DBA">
        <w:trPr>
          <w:jc w:val="center"/>
        </w:trPr>
        <w:tc>
          <w:tcPr>
            <w:tcW w:w="2558" w:type="dxa"/>
            <w:vAlign w:val="center"/>
          </w:tcPr>
          <w:p w14:paraId="3E98D22B" w14:textId="4EF52E08" w:rsidR="00E62FB8" w:rsidRDefault="006508DD" w:rsidP="00E62FB8">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6.2</w:t>
            </w:r>
          </w:p>
        </w:tc>
        <w:tc>
          <w:tcPr>
            <w:tcW w:w="3958" w:type="dxa"/>
            <w:vAlign w:val="center"/>
          </w:tcPr>
          <w:p w14:paraId="07C38188" w14:textId="4EB9008D" w:rsidR="00E62FB8" w:rsidRDefault="006508DD" w:rsidP="00E62FB8">
            <w:pPr>
              <w:spacing w:line="360" w:lineRule="auto"/>
              <w:jc w:val="center"/>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Moving the mouse pointer Left</w:t>
            </w:r>
          </w:p>
        </w:tc>
        <w:tc>
          <w:tcPr>
            <w:tcW w:w="1984" w:type="dxa"/>
            <w:vAlign w:val="center"/>
          </w:tcPr>
          <w:p w14:paraId="724D03F0" w14:textId="6D17BEC3" w:rsidR="00E62FB8"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40</w:t>
            </w:r>
          </w:p>
        </w:tc>
      </w:tr>
      <w:tr w:rsidR="00E62FB8" w:rsidRPr="004A0643" w14:paraId="11AEFECD" w14:textId="77777777" w:rsidTr="00310DBA">
        <w:trPr>
          <w:jc w:val="center"/>
        </w:trPr>
        <w:tc>
          <w:tcPr>
            <w:tcW w:w="2558" w:type="dxa"/>
            <w:vAlign w:val="center"/>
          </w:tcPr>
          <w:p w14:paraId="48A54CE5" w14:textId="2B4DA0A3" w:rsidR="00E62FB8" w:rsidRDefault="006508DD"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6.3</w:t>
            </w:r>
          </w:p>
        </w:tc>
        <w:tc>
          <w:tcPr>
            <w:tcW w:w="3958" w:type="dxa"/>
            <w:vAlign w:val="center"/>
          </w:tcPr>
          <w:p w14:paraId="0883CAB5" w14:textId="14687FC7" w:rsidR="00E62FB8" w:rsidRDefault="006508DD" w:rsidP="00E62FB8">
            <w:pPr>
              <w:spacing w:before="240" w:line="480" w:lineRule="auto"/>
              <w:jc w:val="cente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Moving the mouse pointer </w:t>
            </w:r>
            <w:r>
              <w:rPr>
                <w:rFonts w:ascii="Times New Roman" w:eastAsia="Times New Roman" w:hAnsi="Times New Roman" w:cs="Times New Roman"/>
                <w:color w:val="000000" w:themeColor="text1"/>
                <w:sz w:val="24"/>
                <w:szCs w:val="24"/>
                <w:lang w:eastAsia="en-IN"/>
              </w:rPr>
              <w:t>Right</w:t>
            </w:r>
          </w:p>
        </w:tc>
        <w:tc>
          <w:tcPr>
            <w:tcW w:w="1984" w:type="dxa"/>
            <w:vAlign w:val="center"/>
          </w:tcPr>
          <w:p w14:paraId="4304293E" w14:textId="2A7654A2" w:rsidR="00E62FB8"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41</w:t>
            </w:r>
          </w:p>
        </w:tc>
      </w:tr>
      <w:tr w:rsidR="00E62FB8" w:rsidRPr="004A0643" w14:paraId="1D0BD2C7" w14:textId="77777777" w:rsidTr="00310DBA">
        <w:trPr>
          <w:jc w:val="center"/>
        </w:trPr>
        <w:tc>
          <w:tcPr>
            <w:tcW w:w="2558" w:type="dxa"/>
            <w:vAlign w:val="center"/>
          </w:tcPr>
          <w:p w14:paraId="29C1E202" w14:textId="71649CD8" w:rsidR="00E62FB8" w:rsidRDefault="006508DD"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6.4</w:t>
            </w:r>
          </w:p>
        </w:tc>
        <w:tc>
          <w:tcPr>
            <w:tcW w:w="3958" w:type="dxa"/>
            <w:vAlign w:val="center"/>
          </w:tcPr>
          <w:p w14:paraId="0E082B4A" w14:textId="305A3EC8" w:rsidR="00E62FB8" w:rsidRDefault="006508DD" w:rsidP="008C062F">
            <w:pPr>
              <w:spacing w:before="240" w:line="480" w:lineRule="auto"/>
              <w:jc w:val="cente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Moving the mouse pointer </w:t>
            </w:r>
            <w:r>
              <w:rPr>
                <w:rFonts w:ascii="Times New Roman" w:eastAsia="Times New Roman" w:hAnsi="Times New Roman" w:cs="Times New Roman"/>
                <w:color w:val="000000" w:themeColor="text1"/>
                <w:sz w:val="24"/>
                <w:szCs w:val="24"/>
                <w:lang w:eastAsia="en-IN"/>
              </w:rPr>
              <w:t>Up</w:t>
            </w:r>
          </w:p>
        </w:tc>
        <w:tc>
          <w:tcPr>
            <w:tcW w:w="1984" w:type="dxa"/>
            <w:vAlign w:val="center"/>
          </w:tcPr>
          <w:p w14:paraId="6A717113" w14:textId="1CA0E354" w:rsidR="00E62FB8"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42</w:t>
            </w:r>
          </w:p>
        </w:tc>
      </w:tr>
      <w:tr w:rsidR="00E62FB8" w:rsidRPr="004A0643" w14:paraId="3E91C65D" w14:textId="77777777" w:rsidTr="00310DBA">
        <w:trPr>
          <w:jc w:val="center"/>
        </w:trPr>
        <w:tc>
          <w:tcPr>
            <w:tcW w:w="2558" w:type="dxa"/>
            <w:vAlign w:val="center"/>
          </w:tcPr>
          <w:p w14:paraId="118A6CA5" w14:textId="642CB820" w:rsidR="00E62FB8" w:rsidRDefault="006508DD"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6.5</w:t>
            </w:r>
          </w:p>
        </w:tc>
        <w:tc>
          <w:tcPr>
            <w:tcW w:w="3958" w:type="dxa"/>
            <w:vAlign w:val="center"/>
          </w:tcPr>
          <w:p w14:paraId="0676B8DB" w14:textId="1AD95AC6" w:rsidR="00E62FB8" w:rsidRDefault="006508DD" w:rsidP="008C062F">
            <w:pPr>
              <w:spacing w:before="240" w:line="480" w:lineRule="auto"/>
              <w:jc w:val="cente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Moving the mouse pointer </w:t>
            </w:r>
            <w:r>
              <w:rPr>
                <w:rFonts w:ascii="Times New Roman" w:eastAsia="Times New Roman" w:hAnsi="Times New Roman" w:cs="Times New Roman"/>
                <w:color w:val="000000" w:themeColor="text1"/>
                <w:sz w:val="24"/>
                <w:szCs w:val="24"/>
                <w:lang w:eastAsia="en-IN"/>
              </w:rPr>
              <w:t>Down</w:t>
            </w:r>
          </w:p>
        </w:tc>
        <w:tc>
          <w:tcPr>
            <w:tcW w:w="1984" w:type="dxa"/>
            <w:vAlign w:val="center"/>
          </w:tcPr>
          <w:p w14:paraId="139E64E8" w14:textId="18D01B28" w:rsidR="00E62FB8"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43</w:t>
            </w:r>
          </w:p>
        </w:tc>
      </w:tr>
      <w:tr w:rsidR="00E62FB8" w:rsidRPr="004A0643" w14:paraId="1B4EC986" w14:textId="77777777" w:rsidTr="00310DBA">
        <w:trPr>
          <w:jc w:val="center"/>
        </w:trPr>
        <w:tc>
          <w:tcPr>
            <w:tcW w:w="2558" w:type="dxa"/>
            <w:vAlign w:val="center"/>
          </w:tcPr>
          <w:p w14:paraId="1DFDF072" w14:textId="6491CB6E" w:rsidR="00E62FB8" w:rsidRDefault="00E62FB8" w:rsidP="006508DD">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6.</w:t>
            </w:r>
            <w:r w:rsidR="006508DD">
              <w:rPr>
                <w:rFonts w:ascii="Times New Roman" w:eastAsia="Times New Roman" w:hAnsi="Times New Roman" w:cs="Times New Roman"/>
                <w:color w:val="000000" w:themeColor="text1"/>
                <w:sz w:val="24"/>
                <w:szCs w:val="24"/>
                <w:lang w:val="en-US"/>
              </w:rPr>
              <w:t>6</w:t>
            </w:r>
          </w:p>
        </w:tc>
        <w:tc>
          <w:tcPr>
            <w:tcW w:w="3958" w:type="dxa"/>
            <w:vAlign w:val="center"/>
          </w:tcPr>
          <w:p w14:paraId="31FE057B" w14:textId="1FAC5A8A" w:rsidR="00E62FB8" w:rsidRDefault="006508DD" w:rsidP="008C062F">
            <w:pPr>
              <w:spacing w:before="240" w:line="480" w:lineRule="auto"/>
              <w:jc w:val="cente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Scrolling the pointer Upwards</w:t>
            </w:r>
          </w:p>
        </w:tc>
        <w:tc>
          <w:tcPr>
            <w:tcW w:w="1984" w:type="dxa"/>
            <w:vAlign w:val="center"/>
          </w:tcPr>
          <w:p w14:paraId="7924FEC5" w14:textId="5A1289DA" w:rsidR="00E62FB8"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44</w:t>
            </w:r>
          </w:p>
        </w:tc>
      </w:tr>
      <w:tr w:rsidR="00E62FB8" w:rsidRPr="004A0643" w14:paraId="74D358C8" w14:textId="77777777" w:rsidTr="00310DBA">
        <w:trPr>
          <w:jc w:val="center"/>
        </w:trPr>
        <w:tc>
          <w:tcPr>
            <w:tcW w:w="2558" w:type="dxa"/>
            <w:vAlign w:val="center"/>
          </w:tcPr>
          <w:p w14:paraId="5AD50D35" w14:textId="625C1589" w:rsidR="00E62FB8" w:rsidRDefault="006508DD"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6.7</w:t>
            </w:r>
          </w:p>
        </w:tc>
        <w:tc>
          <w:tcPr>
            <w:tcW w:w="3958" w:type="dxa"/>
            <w:vAlign w:val="center"/>
          </w:tcPr>
          <w:p w14:paraId="3A688B96" w14:textId="1131AAD9" w:rsidR="00E62FB8" w:rsidRDefault="006508DD" w:rsidP="008C062F">
            <w:pPr>
              <w:spacing w:before="240" w:line="480" w:lineRule="auto"/>
              <w:jc w:val="cente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Scrolling the pointer </w:t>
            </w:r>
            <w:r>
              <w:rPr>
                <w:rFonts w:ascii="Times New Roman" w:eastAsia="Times New Roman" w:hAnsi="Times New Roman" w:cs="Times New Roman"/>
                <w:color w:val="000000" w:themeColor="text1"/>
                <w:sz w:val="24"/>
                <w:szCs w:val="24"/>
                <w:lang w:eastAsia="en-IN"/>
              </w:rPr>
              <w:t>Down</w:t>
            </w:r>
            <w:r>
              <w:rPr>
                <w:rFonts w:ascii="Times New Roman" w:eastAsia="Times New Roman" w:hAnsi="Times New Roman" w:cs="Times New Roman"/>
                <w:color w:val="000000" w:themeColor="text1"/>
                <w:sz w:val="24"/>
                <w:szCs w:val="24"/>
                <w:lang w:eastAsia="en-IN"/>
              </w:rPr>
              <w:t>wards</w:t>
            </w:r>
          </w:p>
        </w:tc>
        <w:tc>
          <w:tcPr>
            <w:tcW w:w="1984" w:type="dxa"/>
            <w:vAlign w:val="center"/>
          </w:tcPr>
          <w:p w14:paraId="57BFD175" w14:textId="3C4A2975" w:rsidR="00E62FB8"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45</w:t>
            </w:r>
          </w:p>
        </w:tc>
      </w:tr>
      <w:tr w:rsidR="00E62FB8" w:rsidRPr="004A0643" w14:paraId="77B379B3" w14:textId="77777777" w:rsidTr="00310DBA">
        <w:trPr>
          <w:jc w:val="center"/>
        </w:trPr>
        <w:tc>
          <w:tcPr>
            <w:tcW w:w="2558" w:type="dxa"/>
            <w:vAlign w:val="center"/>
          </w:tcPr>
          <w:p w14:paraId="0F707F73" w14:textId="25C502D7" w:rsidR="00E62FB8" w:rsidRDefault="006508DD" w:rsidP="008C062F">
            <w:pPr>
              <w:spacing w:before="240" w:line="480" w:lineRule="auto"/>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6.8</w:t>
            </w:r>
          </w:p>
        </w:tc>
        <w:tc>
          <w:tcPr>
            <w:tcW w:w="3958" w:type="dxa"/>
            <w:vAlign w:val="center"/>
          </w:tcPr>
          <w:p w14:paraId="69D6097C" w14:textId="7B49F9EB" w:rsidR="00E62FB8" w:rsidRDefault="006508DD" w:rsidP="008C062F">
            <w:pPr>
              <w:spacing w:before="240" w:line="480" w:lineRule="auto"/>
              <w:jc w:val="cente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val="en-US" w:eastAsia="en-IN"/>
              </w:rPr>
              <w:t>Deactivating the mouse</w:t>
            </w:r>
          </w:p>
        </w:tc>
        <w:tc>
          <w:tcPr>
            <w:tcW w:w="1984" w:type="dxa"/>
            <w:vAlign w:val="center"/>
          </w:tcPr>
          <w:p w14:paraId="5336C86A" w14:textId="643A9FE8" w:rsidR="00E62FB8" w:rsidRDefault="000579C6" w:rsidP="008C062F">
            <w:pPr>
              <w:spacing w:before="240" w:line="48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46</w:t>
            </w:r>
          </w:p>
        </w:tc>
      </w:tr>
    </w:tbl>
    <w:p w14:paraId="4F276B69" w14:textId="77777777" w:rsidR="006508DD" w:rsidRDefault="006508DD" w:rsidP="009871D7">
      <w:pPr>
        <w:pStyle w:val="ListParagraph"/>
        <w:spacing w:after="0" w:line="240" w:lineRule="auto"/>
        <w:textAlignment w:val="baseline"/>
        <w:rPr>
          <w:rFonts w:ascii="Times New Roman" w:hAnsi="Times New Roman" w:cs="Times New Roman"/>
        </w:rPr>
      </w:pPr>
    </w:p>
    <w:p w14:paraId="396E07A0" w14:textId="27D91C82" w:rsidR="009871D7" w:rsidRPr="004A0643" w:rsidRDefault="00DD09E0" w:rsidP="009871D7">
      <w:pPr>
        <w:pStyle w:val="ListParagraph"/>
        <w:spacing w:after="0" w:line="240" w:lineRule="auto"/>
        <w:textAlignment w:val="baseline"/>
        <w:rPr>
          <w:rFonts w:ascii="Times New Roman" w:hAnsi="Times New Roman" w:cs="Times New Roman"/>
          <w:rPrChange w:id="216" w:author="Sravya Patharlapalli" w:date="2021-12-16T19:19:00Z">
            <w:rPr/>
          </w:rPrChange>
        </w:rPr>
      </w:pPr>
      <w:r w:rsidRPr="004A0643">
        <w:rPr>
          <w:rFonts w:ascii="Times New Roman" w:hAnsi="Times New Roman" w:cs="Times New Roman"/>
          <w:rPrChange w:id="217" w:author="Sravya Patharlapalli" w:date="2021-12-16T19:19:00Z">
            <w:rPr/>
          </w:rPrChange>
        </w:rPr>
        <w:br/>
      </w:r>
    </w:p>
    <w:p w14:paraId="5EB0ED24" w14:textId="424C51E1" w:rsidR="65145FB2" w:rsidRPr="004A0643" w:rsidRDefault="65145FB2" w:rsidP="65145FB2">
      <w:pPr>
        <w:pStyle w:val="ListParagraph"/>
        <w:spacing w:after="0" w:line="240" w:lineRule="auto"/>
        <w:rPr>
          <w:rFonts w:ascii="Times New Roman" w:hAnsi="Times New Roman" w:cs="Times New Roman"/>
          <w:rPrChange w:id="218" w:author="Sravya Patharlapalli" w:date="2021-12-16T19:19:00Z">
            <w:rPr/>
          </w:rPrChange>
        </w:rPr>
      </w:pPr>
    </w:p>
    <w:p w14:paraId="27F3C6F1" w14:textId="77777777" w:rsidR="008C062F" w:rsidRDefault="008C062F" w:rsidP="008C062F">
      <w:pPr>
        <w:spacing w:after="0" w:line="480" w:lineRule="auto"/>
        <w:jc w:val="center"/>
        <w:textAlignment w:val="baseline"/>
        <w:rPr>
          <w:rFonts w:ascii="Times New Roman" w:eastAsia="Times New Roman" w:hAnsi="Times New Roman" w:cs="Times New Roman"/>
          <w:b/>
          <w:color w:val="000000" w:themeColor="text1"/>
          <w:sz w:val="32"/>
          <w:szCs w:val="32"/>
          <w:lang w:val="en-US" w:eastAsia="en-IN"/>
        </w:rPr>
      </w:pPr>
    </w:p>
    <w:p w14:paraId="4DF0EF5E" w14:textId="77777777" w:rsidR="008C062F" w:rsidRDefault="008C062F" w:rsidP="008C062F">
      <w:pPr>
        <w:spacing w:after="0" w:line="480" w:lineRule="auto"/>
        <w:jc w:val="center"/>
        <w:textAlignment w:val="baseline"/>
        <w:rPr>
          <w:rFonts w:ascii="Times New Roman" w:eastAsia="Times New Roman" w:hAnsi="Times New Roman" w:cs="Times New Roman"/>
          <w:b/>
          <w:color w:val="000000" w:themeColor="text1"/>
          <w:sz w:val="32"/>
          <w:szCs w:val="32"/>
          <w:lang w:val="en-US" w:eastAsia="en-IN"/>
        </w:rPr>
      </w:pPr>
    </w:p>
    <w:p w14:paraId="5FF648FB" w14:textId="76DB7AED" w:rsidR="008C062F" w:rsidRDefault="008C062F" w:rsidP="00E157B5">
      <w:pPr>
        <w:spacing w:after="0" w:line="480" w:lineRule="auto"/>
        <w:textAlignment w:val="baseline"/>
        <w:rPr>
          <w:rFonts w:ascii="Times New Roman" w:eastAsia="Times New Roman" w:hAnsi="Times New Roman" w:cs="Times New Roman"/>
          <w:b/>
          <w:color w:val="000000" w:themeColor="text1"/>
          <w:sz w:val="32"/>
          <w:szCs w:val="32"/>
          <w:lang w:val="en-US" w:eastAsia="en-IN"/>
        </w:rPr>
      </w:pPr>
    </w:p>
    <w:p w14:paraId="22629FC7" w14:textId="065AAB17" w:rsidR="007C0740" w:rsidRDefault="007C0740" w:rsidP="008C062F">
      <w:pPr>
        <w:spacing w:after="0" w:line="480" w:lineRule="auto"/>
        <w:jc w:val="center"/>
        <w:textAlignment w:val="baseline"/>
        <w:rPr>
          <w:rFonts w:ascii="Times New Roman" w:eastAsia="Times New Roman" w:hAnsi="Times New Roman" w:cs="Times New Roman"/>
          <w:b/>
          <w:color w:val="000000" w:themeColor="text1"/>
          <w:sz w:val="32"/>
          <w:szCs w:val="32"/>
          <w:lang w:val="en-US" w:eastAsia="en-IN"/>
        </w:rPr>
      </w:pPr>
      <w:r w:rsidRPr="004A0643">
        <w:rPr>
          <w:rFonts w:ascii="Times New Roman" w:eastAsia="Times New Roman" w:hAnsi="Times New Roman" w:cs="Times New Roman"/>
          <w:b/>
          <w:color w:val="000000" w:themeColor="text1"/>
          <w:sz w:val="32"/>
          <w:szCs w:val="32"/>
          <w:lang w:val="en-US" w:eastAsia="en-IN"/>
        </w:rPr>
        <w:lastRenderedPageBreak/>
        <w:t>LIST OF TABLES</w:t>
      </w:r>
    </w:p>
    <w:tbl>
      <w:tblPr>
        <w:tblStyle w:val="TableGrid"/>
        <w:tblW w:w="0" w:type="auto"/>
        <w:tblLook w:val="04A0" w:firstRow="1" w:lastRow="0" w:firstColumn="1" w:lastColumn="0" w:noHBand="0" w:noVBand="1"/>
      </w:tblPr>
      <w:tblGrid>
        <w:gridCol w:w="3245"/>
        <w:gridCol w:w="3245"/>
        <w:gridCol w:w="3246"/>
      </w:tblGrid>
      <w:tr w:rsidR="009023A1" w:rsidRPr="008C062F" w14:paraId="3FCF6A16" w14:textId="77777777" w:rsidTr="009023A1">
        <w:tc>
          <w:tcPr>
            <w:tcW w:w="3245" w:type="dxa"/>
          </w:tcPr>
          <w:p w14:paraId="6EB8CFD3" w14:textId="15294FDF" w:rsidR="009023A1" w:rsidRPr="008C062F" w:rsidRDefault="008C062F" w:rsidP="009023A1">
            <w:pPr>
              <w:spacing w:before="240" w:line="480" w:lineRule="auto"/>
              <w:jc w:val="center"/>
              <w:textAlignment w:val="baseline"/>
              <w:rPr>
                <w:rFonts w:ascii="Times New Roman" w:eastAsia="Times New Roman" w:hAnsi="Times New Roman" w:cs="Times New Roman"/>
                <w:b/>
                <w:bCs/>
                <w:sz w:val="28"/>
                <w:szCs w:val="28"/>
                <w:lang w:eastAsia="en-IN"/>
              </w:rPr>
            </w:pPr>
            <w:r w:rsidRPr="008C062F">
              <w:rPr>
                <w:rFonts w:ascii="Times New Roman" w:eastAsia="Times New Roman" w:hAnsi="Times New Roman" w:cs="Times New Roman"/>
                <w:b/>
                <w:bCs/>
                <w:sz w:val="28"/>
                <w:szCs w:val="28"/>
                <w:lang w:eastAsia="en-IN"/>
              </w:rPr>
              <w:t>TABLE NUMBER</w:t>
            </w:r>
          </w:p>
        </w:tc>
        <w:tc>
          <w:tcPr>
            <w:tcW w:w="3245" w:type="dxa"/>
          </w:tcPr>
          <w:p w14:paraId="4309B83B" w14:textId="0A975E4F" w:rsidR="009023A1" w:rsidRPr="008C062F" w:rsidRDefault="008C062F" w:rsidP="009023A1">
            <w:pPr>
              <w:spacing w:before="240" w:line="480" w:lineRule="auto"/>
              <w:jc w:val="center"/>
              <w:textAlignment w:val="baseline"/>
              <w:rPr>
                <w:rFonts w:ascii="Times New Roman" w:eastAsia="Times New Roman" w:hAnsi="Times New Roman" w:cs="Times New Roman"/>
                <w:b/>
                <w:bCs/>
                <w:sz w:val="28"/>
                <w:szCs w:val="28"/>
                <w:lang w:eastAsia="en-IN"/>
              </w:rPr>
            </w:pPr>
            <w:r w:rsidRPr="008C062F">
              <w:rPr>
                <w:rFonts w:ascii="Times New Roman" w:eastAsia="Times New Roman" w:hAnsi="Times New Roman" w:cs="Times New Roman"/>
                <w:b/>
                <w:bCs/>
                <w:sz w:val="28"/>
                <w:szCs w:val="28"/>
                <w:lang w:eastAsia="en-IN"/>
              </w:rPr>
              <w:t>TABLE NAME</w:t>
            </w:r>
          </w:p>
        </w:tc>
        <w:tc>
          <w:tcPr>
            <w:tcW w:w="3246" w:type="dxa"/>
          </w:tcPr>
          <w:p w14:paraId="66ED7C88" w14:textId="6C95861E" w:rsidR="008C062F" w:rsidRPr="008C062F" w:rsidRDefault="008C062F" w:rsidP="008C062F">
            <w:pPr>
              <w:spacing w:before="240" w:line="480" w:lineRule="auto"/>
              <w:jc w:val="center"/>
              <w:textAlignment w:val="baseline"/>
              <w:rPr>
                <w:rFonts w:ascii="Times New Roman" w:eastAsia="Times New Roman" w:hAnsi="Times New Roman" w:cs="Times New Roman"/>
                <w:b/>
                <w:bCs/>
                <w:sz w:val="28"/>
                <w:szCs w:val="28"/>
                <w:lang w:eastAsia="en-IN"/>
              </w:rPr>
            </w:pPr>
            <w:r w:rsidRPr="008C062F">
              <w:rPr>
                <w:rFonts w:ascii="Times New Roman" w:eastAsia="Times New Roman" w:hAnsi="Times New Roman" w:cs="Times New Roman"/>
                <w:b/>
                <w:bCs/>
                <w:sz w:val="28"/>
                <w:szCs w:val="28"/>
                <w:lang w:eastAsia="en-IN"/>
              </w:rPr>
              <w:t>PAGE NUMBER</w:t>
            </w:r>
          </w:p>
        </w:tc>
      </w:tr>
      <w:tr w:rsidR="009023A1" w14:paraId="17BF04B8" w14:textId="77777777" w:rsidTr="009023A1">
        <w:tc>
          <w:tcPr>
            <w:tcW w:w="3245" w:type="dxa"/>
          </w:tcPr>
          <w:p w14:paraId="1325B16D" w14:textId="42342186" w:rsidR="009023A1" w:rsidRPr="008C062F" w:rsidRDefault="00BF4A72" w:rsidP="009023A1">
            <w:pPr>
              <w:spacing w:before="240" w:line="480" w:lineRule="auto"/>
              <w:jc w:val="center"/>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7.1</w:t>
            </w:r>
          </w:p>
        </w:tc>
        <w:tc>
          <w:tcPr>
            <w:tcW w:w="3245" w:type="dxa"/>
          </w:tcPr>
          <w:p w14:paraId="28145780" w14:textId="509FA625" w:rsidR="009023A1" w:rsidRPr="008C062F" w:rsidRDefault="008C062F" w:rsidP="009023A1">
            <w:pPr>
              <w:spacing w:before="240" w:line="480" w:lineRule="auto"/>
              <w:jc w:val="center"/>
              <w:textAlignment w:val="baseline"/>
              <w:rPr>
                <w:rFonts w:ascii="Times New Roman" w:eastAsia="Times New Roman" w:hAnsi="Times New Roman" w:cs="Times New Roman"/>
                <w:sz w:val="24"/>
                <w:szCs w:val="24"/>
                <w:lang w:eastAsia="en-IN"/>
              </w:rPr>
            </w:pPr>
            <w:r w:rsidRPr="008C062F">
              <w:rPr>
                <w:rFonts w:ascii="Times New Roman" w:eastAsia="Times New Roman" w:hAnsi="Times New Roman" w:cs="Times New Roman"/>
                <w:sz w:val="24"/>
                <w:szCs w:val="24"/>
                <w:lang w:eastAsia="en-IN"/>
              </w:rPr>
              <w:t>Test Cases</w:t>
            </w:r>
          </w:p>
        </w:tc>
        <w:tc>
          <w:tcPr>
            <w:tcW w:w="3246" w:type="dxa"/>
          </w:tcPr>
          <w:p w14:paraId="2F6D861E" w14:textId="674894AF" w:rsidR="009023A1" w:rsidRPr="008C062F" w:rsidRDefault="005436A3" w:rsidP="009023A1">
            <w:pPr>
              <w:spacing w:before="240" w:line="480" w:lineRule="auto"/>
              <w:jc w:val="center"/>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47</w:t>
            </w:r>
          </w:p>
        </w:tc>
      </w:tr>
    </w:tbl>
    <w:p w14:paraId="5075824B" w14:textId="77777777" w:rsidR="009023A1" w:rsidRPr="004A0643" w:rsidRDefault="009023A1" w:rsidP="00693A81">
      <w:pPr>
        <w:spacing w:after="0" w:line="480" w:lineRule="auto"/>
        <w:jc w:val="center"/>
        <w:textAlignment w:val="baseline"/>
        <w:rPr>
          <w:rFonts w:ascii="Times New Roman" w:eastAsia="Times New Roman" w:hAnsi="Times New Roman" w:cs="Times New Roman"/>
          <w:sz w:val="20"/>
          <w:szCs w:val="20"/>
          <w:lang w:eastAsia="en-IN"/>
          <w:rPrChange w:id="219" w:author="Sravya Patharlapalli" w:date="2021-12-16T19:19:00Z">
            <w:rPr>
              <w:rFonts w:ascii="Segoe UI" w:eastAsia="Times New Roman" w:hAnsi="Segoe UI" w:cs="Segoe UI"/>
              <w:sz w:val="20"/>
              <w:szCs w:val="20"/>
              <w:lang w:eastAsia="en-IN"/>
            </w:rPr>
          </w:rPrChange>
        </w:rPr>
      </w:pPr>
    </w:p>
    <w:p w14:paraId="1D6F8635" w14:textId="41E587E3" w:rsidR="00F0064D" w:rsidRDefault="00F0064D" w:rsidP="008C062F">
      <w:pPr>
        <w:tabs>
          <w:tab w:val="left" w:pos="4060"/>
        </w:tabs>
        <w:rPr>
          <w:rFonts w:ascii="Times New Roman" w:eastAsia="Times New Roman" w:hAnsi="Times New Roman" w:cs="Times New Roman"/>
          <w:b/>
          <w:bCs/>
          <w:color w:val="000000" w:themeColor="text1"/>
          <w:sz w:val="32"/>
          <w:szCs w:val="32"/>
          <w:lang w:val="en-US"/>
        </w:rPr>
      </w:pPr>
    </w:p>
    <w:p w14:paraId="64E6283C"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7F10772B"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445DD7B6"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2238FF98"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7ED32979"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08547D70"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6F7B7CAA"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2931A2DB"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584F175C"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73D5FE1D"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5A21111F"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3F591B41"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4C43C876"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2F09130B"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64FD85C9"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3CB544CC"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650EBFA3" w14:textId="41E587E3"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5F2CB861" w14:textId="2CF40570"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37DD1C3D" w14:textId="2CF40570" w:rsidR="00F0064D" w:rsidRDefault="00F0064D" w:rsidP="00F0064D">
      <w:pPr>
        <w:tabs>
          <w:tab w:val="left" w:pos="4060"/>
        </w:tabs>
        <w:jc w:val="center"/>
        <w:rPr>
          <w:rFonts w:ascii="Times New Roman" w:eastAsia="Times New Roman" w:hAnsi="Times New Roman" w:cs="Times New Roman"/>
          <w:b/>
          <w:bCs/>
          <w:color w:val="000000" w:themeColor="text1"/>
          <w:sz w:val="32"/>
          <w:szCs w:val="32"/>
          <w:lang w:val="en-US"/>
        </w:rPr>
      </w:pPr>
    </w:p>
    <w:p w14:paraId="016D74E4" w14:textId="0A9AD4BC" w:rsidR="00F0064D" w:rsidRDefault="0002580E" w:rsidP="003E0D51">
      <w:pPr>
        <w:tabs>
          <w:tab w:val="left" w:pos="4060"/>
        </w:tabs>
        <w:spacing w:line="480" w:lineRule="auto"/>
        <w:jc w:val="center"/>
        <w:rPr>
          <w:rFonts w:ascii="Times New Roman" w:eastAsia="Times New Roman" w:hAnsi="Times New Roman" w:cs="Times New Roman"/>
          <w:b/>
          <w:color w:val="000000" w:themeColor="text1"/>
          <w:sz w:val="32"/>
          <w:szCs w:val="32"/>
          <w:lang w:val="en-US" w:eastAsia="en-IN"/>
        </w:rPr>
      </w:pPr>
      <w:r>
        <w:rPr>
          <w:rFonts w:ascii="Times New Roman" w:eastAsia="Times New Roman" w:hAnsi="Times New Roman" w:cs="Times New Roman"/>
          <w:b/>
          <w:bCs/>
          <w:color w:val="000000" w:themeColor="text1"/>
          <w:sz w:val="32"/>
          <w:szCs w:val="32"/>
          <w:lang w:val="en-US"/>
        </w:rPr>
        <w:lastRenderedPageBreak/>
        <w:t>ABBREVIATIONS</w:t>
      </w:r>
    </w:p>
    <w:tbl>
      <w:tblPr>
        <w:tblStyle w:val="TableGrid"/>
        <w:tblW w:w="0" w:type="auto"/>
        <w:tblLook w:val="04A0" w:firstRow="1" w:lastRow="0" w:firstColumn="1" w:lastColumn="0" w:noHBand="0" w:noVBand="1"/>
      </w:tblPr>
      <w:tblGrid>
        <w:gridCol w:w="4868"/>
        <w:gridCol w:w="4868"/>
      </w:tblGrid>
      <w:tr w:rsidR="00C92994" w14:paraId="52CC33A8" w14:textId="77777777" w:rsidTr="00C92994">
        <w:tc>
          <w:tcPr>
            <w:tcW w:w="4868" w:type="dxa"/>
          </w:tcPr>
          <w:p w14:paraId="5A9DC032" w14:textId="3E677AD8" w:rsidR="00C92994" w:rsidRPr="00ED7072" w:rsidRDefault="00C92994" w:rsidP="003E0D51">
            <w:pPr>
              <w:tabs>
                <w:tab w:val="left" w:pos="4060"/>
              </w:tabs>
              <w:spacing w:before="240" w:line="480" w:lineRule="auto"/>
              <w:jc w:val="center"/>
              <w:rPr>
                <w:rFonts w:ascii="Times New Roman" w:eastAsia="Times New Roman" w:hAnsi="Times New Roman" w:cs="Times New Roman"/>
                <w:b/>
                <w:color w:val="000000" w:themeColor="text1"/>
                <w:sz w:val="28"/>
                <w:szCs w:val="28"/>
                <w:lang w:val="en-US" w:eastAsia="en-IN"/>
              </w:rPr>
            </w:pPr>
            <w:r w:rsidRPr="00ED7072">
              <w:rPr>
                <w:rFonts w:ascii="Times New Roman" w:eastAsia="Times New Roman" w:hAnsi="Times New Roman" w:cs="Times New Roman"/>
                <w:b/>
                <w:color w:val="000000" w:themeColor="text1"/>
                <w:sz w:val="28"/>
                <w:szCs w:val="28"/>
                <w:lang w:val="en-US" w:eastAsia="en-IN"/>
              </w:rPr>
              <w:t>TERMS</w:t>
            </w:r>
          </w:p>
        </w:tc>
        <w:tc>
          <w:tcPr>
            <w:tcW w:w="4868" w:type="dxa"/>
          </w:tcPr>
          <w:p w14:paraId="70E315E7" w14:textId="622C8597" w:rsidR="00C92994" w:rsidRPr="00ED7072" w:rsidRDefault="00C92994" w:rsidP="003E0D51">
            <w:pPr>
              <w:tabs>
                <w:tab w:val="left" w:pos="4060"/>
              </w:tabs>
              <w:spacing w:before="240" w:line="480" w:lineRule="auto"/>
              <w:jc w:val="center"/>
              <w:rPr>
                <w:rFonts w:ascii="Times New Roman" w:eastAsia="Times New Roman" w:hAnsi="Times New Roman" w:cs="Times New Roman"/>
                <w:b/>
                <w:color w:val="000000" w:themeColor="text1"/>
                <w:sz w:val="28"/>
                <w:szCs w:val="28"/>
                <w:lang w:val="en-US" w:eastAsia="en-IN"/>
              </w:rPr>
            </w:pPr>
            <w:r w:rsidRPr="00ED7072">
              <w:rPr>
                <w:rFonts w:ascii="Times New Roman" w:eastAsia="Times New Roman" w:hAnsi="Times New Roman" w:cs="Times New Roman"/>
                <w:b/>
                <w:color w:val="000000" w:themeColor="text1"/>
                <w:sz w:val="28"/>
                <w:szCs w:val="28"/>
                <w:lang w:val="en-US" w:eastAsia="en-IN"/>
              </w:rPr>
              <w:t>DEFINITION</w:t>
            </w:r>
          </w:p>
        </w:tc>
      </w:tr>
      <w:tr w:rsidR="00C92994" w14:paraId="63F8941D" w14:textId="77777777" w:rsidTr="00C92994">
        <w:tc>
          <w:tcPr>
            <w:tcW w:w="4868" w:type="dxa"/>
          </w:tcPr>
          <w:p w14:paraId="7EE68DDE" w14:textId="2E1196DF" w:rsidR="00C92994" w:rsidRPr="00FF13F6" w:rsidRDefault="005436A3" w:rsidP="003E0D51">
            <w:pPr>
              <w:tabs>
                <w:tab w:val="left" w:pos="4060"/>
              </w:tabs>
              <w:spacing w:before="240" w:line="480" w:lineRule="auto"/>
              <w:jc w:val="center"/>
              <w:rPr>
                <w:rFonts w:ascii="Times New Roman" w:eastAsia="Times New Roman" w:hAnsi="Times New Roman" w:cs="Times New Roman"/>
                <w:bCs/>
                <w:color w:val="000000" w:themeColor="text1"/>
                <w:sz w:val="24"/>
                <w:szCs w:val="24"/>
                <w:lang w:val="en-US" w:eastAsia="en-IN"/>
              </w:rPr>
            </w:pPr>
            <w:r>
              <w:rPr>
                <w:rFonts w:ascii="Times New Roman" w:eastAsia="Times New Roman" w:hAnsi="Times New Roman" w:cs="Times New Roman"/>
                <w:bCs/>
                <w:color w:val="000000" w:themeColor="text1"/>
                <w:sz w:val="24"/>
                <w:szCs w:val="24"/>
                <w:lang w:val="en-US" w:eastAsia="en-IN"/>
              </w:rPr>
              <w:t>HCI</w:t>
            </w:r>
          </w:p>
        </w:tc>
        <w:tc>
          <w:tcPr>
            <w:tcW w:w="4868" w:type="dxa"/>
          </w:tcPr>
          <w:p w14:paraId="6DDD75AE" w14:textId="7F46211E" w:rsidR="00C92994" w:rsidRPr="00FF13F6" w:rsidRDefault="005436A3" w:rsidP="003E0D51">
            <w:pPr>
              <w:tabs>
                <w:tab w:val="left" w:pos="4060"/>
              </w:tabs>
              <w:spacing w:before="240" w:line="480" w:lineRule="auto"/>
              <w:jc w:val="center"/>
              <w:rPr>
                <w:rFonts w:ascii="Times New Roman" w:eastAsia="Times New Roman" w:hAnsi="Times New Roman" w:cs="Times New Roman"/>
                <w:b/>
                <w:color w:val="000000" w:themeColor="text1"/>
                <w:sz w:val="24"/>
                <w:szCs w:val="24"/>
                <w:lang w:val="en-US" w:eastAsia="en-IN"/>
              </w:rPr>
            </w:pPr>
            <w:r>
              <w:rPr>
                <w:rFonts w:ascii="Times New Roman" w:hAnsi="Times New Roman"/>
                <w:bCs/>
                <w:sz w:val="24"/>
                <w:szCs w:val="24"/>
              </w:rPr>
              <w:t>Human Computer Interaction</w:t>
            </w:r>
          </w:p>
        </w:tc>
      </w:tr>
      <w:tr w:rsidR="00C92994" w14:paraId="2A6E1AC0" w14:textId="77777777" w:rsidTr="00C92994">
        <w:tc>
          <w:tcPr>
            <w:tcW w:w="4868" w:type="dxa"/>
          </w:tcPr>
          <w:p w14:paraId="5256F8C5" w14:textId="4C0559BA" w:rsidR="00C92994" w:rsidRPr="00FF13F6" w:rsidRDefault="005436A3" w:rsidP="003E0D51">
            <w:pPr>
              <w:tabs>
                <w:tab w:val="left" w:pos="4060"/>
              </w:tabs>
              <w:spacing w:before="240" w:line="480" w:lineRule="auto"/>
              <w:jc w:val="center"/>
              <w:rPr>
                <w:rFonts w:ascii="Times New Roman" w:eastAsia="Times New Roman" w:hAnsi="Times New Roman" w:cs="Times New Roman"/>
                <w:bCs/>
                <w:color w:val="000000" w:themeColor="text1"/>
                <w:sz w:val="24"/>
                <w:szCs w:val="24"/>
                <w:lang w:val="en-US" w:eastAsia="en-IN"/>
              </w:rPr>
            </w:pPr>
            <w:r>
              <w:rPr>
                <w:rFonts w:ascii="Times New Roman" w:hAnsi="Times New Roman"/>
                <w:bCs/>
                <w:sz w:val="24"/>
                <w:szCs w:val="24"/>
              </w:rPr>
              <w:t>HOG</w:t>
            </w:r>
          </w:p>
        </w:tc>
        <w:tc>
          <w:tcPr>
            <w:tcW w:w="4868" w:type="dxa"/>
          </w:tcPr>
          <w:p w14:paraId="6D928E68" w14:textId="54C734E2" w:rsidR="00C92994" w:rsidRPr="00FF13F6" w:rsidRDefault="005436A3" w:rsidP="003E0D51">
            <w:pPr>
              <w:tabs>
                <w:tab w:val="left" w:pos="4060"/>
              </w:tabs>
              <w:spacing w:before="240" w:line="480" w:lineRule="auto"/>
              <w:jc w:val="center"/>
              <w:rPr>
                <w:rFonts w:ascii="Times New Roman" w:eastAsia="Times New Roman" w:hAnsi="Times New Roman" w:cs="Times New Roman"/>
                <w:b/>
                <w:color w:val="000000" w:themeColor="text1"/>
                <w:sz w:val="24"/>
                <w:szCs w:val="24"/>
                <w:lang w:val="en-US" w:eastAsia="en-IN"/>
              </w:rPr>
            </w:pPr>
            <w:r>
              <w:rPr>
                <w:rFonts w:ascii="Times New Roman" w:hAnsi="Times New Roman"/>
                <w:bCs/>
                <w:sz w:val="24"/>
                <w:szCs w:val="24"/>
              </w:rPr>
              <w:t>Histogram of Oriented Gradients</w:t>
            </w:r>
          </w:p>
        </w:tc>
      </w:tr>
      <w:tr w:rsidR="00C92994" w14:paraId="451B52C7" w14:textId="77777777" w:rsidTr="00C92994">
        <w:tc>
          <w:tcPr>
            <w:tcW w:w="4868" w:type="dxa"/>
          </w:tcPr>
          <w:p w14:paraId="5D05120A" w14:textId="3EB80D17" w:rsidR="00C92994" w:rsidRPr="00FF13F6" w:rsidRDefault="005436A3" w:rsidP="003E0D51">
            <w:pPr>
              <w:tabs>
                <w:tab w:val="left" w:pos="4060"/>
              </w:tabs>
              <w:spacing w:before="240" w:line="480" w:lineRule="auto"/>
              <w:jc w:val="center"/>
              <w:rPr>
                <w:rFonts w:ascii="Times New Roman" w:eastAsia="Times New Roman" w:hAnsi="Times New Roman" w:cs="Times New Roman"/>
                <w:bCs/>
                <w:color w:val="000000" w:themeColor="text1"/>
                <w:sz w:val="24"/>
                <w:szCs w:val="24"/>
                <w:lang w:val="en-US" w:eastAsia="en-IN"/>
              </w:rPr>
            </w:pPr>
            <w:r>
              <w:rPr>
                <w:rFonts w:ascii="Times New Roman" w:hAnsi="Times New Roman"/>
                <w:bCs/>
                <w:sz w:val="24"/>
                <w:szCs w:val="24"/>
              </w:rPr>
              <w:t>SVM</w:t>
            </w:r>
          </w:p>
        </w:tc>
        <w:tc>
          <w:tcPr>
            <w:tcW w:w="4868" w:type="dxa"/>
          </w:tcPr>
          <w:p w14:paraId="2691DEC1" w14:textId="7040F0D8" w:rsidR="00C92994" w:rsidRPr="00FF13F6" w:rsidRDefault="005436A3" w:rsidP="003E0D51">
            <w:pPr>
              <w:tabs>
                <w:tab w:val="left" w:pos="4060"/>
              </w:tabs>
              <w:spacing w:before="240" w:line="480" w:lineRule="auto"/>
              <w:jc w:val="center"/>
              <w:rPr>
                <w:rFonts w:ascii="Arial" w:eastAsia="Arial" w:hAnsi="Arial" w:cs="Arial"/>
                <w:color w:val="000000" w:themeColor="text1"/>
                <w:sz w:val="24"/>
                <w:szCs w:val="24"/>
                <w:lang w:val="en-US"/>
              </w:rPr>
            </w:pPr>
            <w:r>
              <w:rPr>
                <w:rFonts w:ascii="Times New Roman" w:hAnsi="Times New Roman"/>
                <w:bCs/>
                <w:sz w:val="24"/>
                <w:szCs w:val="24"/>
              </w:rPr>
              <w:t>Support Vector Machine</w:t>
            </w:r>
          </w:p>
        </w:tc>
      </w:tr>
      <w:tr w:rsidR="005436A3" w14:paraId="4E692870" w14:textId="77777777" w:rsidTr="00C92994">
        <w:tc>
          <w:tcPr>
            <w:tcW w:w="4868" w:type="dxa"/>
          </w:tcPr>
          <w:p w14:paraId="6D0CA25F" w14:textId="284A2996" w:rsidR="005436A3" w:rsidRDefault="005436A3" w:rsidP="003E0D51">
            <w:pPr>
              <w:tabs>
                <w:tab w:val="left" w:pos="4060"/>
              </w:tabs>
              <w:spacing w:before="240" w:line="480" w:lineRule="auto"/>
              <w:jc w:val="center"/>
              <w:rPr>
                <w:rFonts w:ascii="Times New Roman" w:hAnsi="Times New Roman"/>
                <w:bCs/>
                <w:sz w:val="24"/>
                <w:szCs w:val="24"/>
              </w:rPr>
            </w:pPr>
            <w:r>
              <w:rPr>
                <w:rFonts w:ascii="Times New Roman" w:hAnsi="Times New Roman"/>
                <w:bCs/>
                <w:sz w:val="24"/>
                <w:szCs w:val="24"/>
              </w:rPr>
              <w:t>EAR</w:t>
            </w:r>
          </w:p>
        </w:tc>
        <w:tc>
          <w:tcPr>
            <w:tcW w:w="4868" w:type="dxa"/>
          </w:tcPr>
          <w:p w14:paraId="18BE0F99" w14:textId="1B90156D" w:rsidR="005436A3" w:rsidRDefault="005436A3" w:rsidP="003E0D51">
            <w:pPr>
              <w:tabs>
                <w:tab w:val="left" w:pos="4060"/>
              </w:tabs>
              <w:spacing w:before="240" w:line="480" w:lineRule="auto"/>
              <w:jc w:val="center"/>
              <w:rPr>
                <w:rFonts w:ascii="Times New Roman" w:hAnsi="Times New Roman"/>
                <w:bCs/>
                <w:sz w:val="24"/>
                <w:szCs w:val="24"/>
              </w:rPr>
            </w:pPr>
            <w:r>
              <w:rPr>
                <w:rFonts w:ascii="Times New Roman" w:hAnsi="Times New Roman"/>
                <w:bCs/>
                <w:sz w:val="24"/>
                <w:szCs w:val="24"/>
              </w:rPr>
              <w:t>Eye Aspect Ratio</w:t>
            </w:r>
          </w:p>
        </w:tc>
      </w:tr>
      <w:tr w:rsidR="005436A3" w14:paraId="33588F0C" w14:textId="77777777" w:rsidTr="00C92994">
        <w:tc>
          <w:tcPr>
            <w:tcW w:w="4868" w:type="dxa"/>
          </w:tcPr>
          <w:p w14:paraId="334131F2" w14:textId="675EE95E" w:rsidR="005436A3" w:rsidRDefault="005436A3" w:rsidP="003E0D51">
            <w:pPr>
              <w:tabs>
                <w:tab w:val="left" w:pos="4060"/>
              </w:tabs>
              <w:spacing w:before="240" w:line="480" w:lineRule="auto"/>
              <w:jc w:val="center"/>
              <w:rPr>
                <w:rFonts w:ascii="Times New Roman" w:hAnsi="Times New Roman"/>
                <w:bCs/>
                <w:sz w:val="24"/>
                <w:szCs w:val="24"/>
              </w:rPr>
            </w:pPr>
            <w:r>
              <w:rPr>
                <w:rFonts w:ascii="Times New Roman" w:hAnsi="Times New Roman"/>
                <w:bCs/>
                <w:sz w:val="24"/>
                <w:szCs w:val="24"/>
              </w:rPr>
              <w:t>MAR</w:t>
            </w:r>
          </w:p>
        </w:tc>
        <w:tc>
          <w:tcPr>
            <w:tcW w:w="4868" w:type="dxa"/>
          </w:tcPr>
          <w:p w14:paraId="6725E1E9" w14:textId="306B1A26" w:rsidR="005436A3" w:rsidRDefault="005436A3" w:rsidP="003E0D51">
            <w:pPr>
              <w:tabs>
                <w:tab w:val="left" w:pos="4060"/>
              </w:tabs>
              <w:spacing w:before="240" w:line="480" w:lineRule="auto"/>
              <w:jc w:val="center"/>
              <w:rPr>
                <w:rFonts w:ascii="Times New Roman" w:hAnsi="Times New Roman"/>
                <w:bCs/>
                <w:sz w:val="24"/>
                <w:szCs w:val="24"/>
              </w:rPr>
            </w:pPr>
            <w:r>
              <w:rPr>
                <w:rFonts w:ascii="Times New Roman" w:hAnsi="Times New Roman"/>
                <w:bCs/>
                <w:sz w:val="24"/>
                <w:szCs w:val="24"/>
              </w:rPr>
              <w:t>Mouth Aspect Ratio</w:t>
            </w:r>
          </w:p>
        </w:tc>
      </w:tr>
      <w:bookmarkEnd w:id="215"/>
    </w:tbl>
    <w:p w14:paraId="79359525" w14:textId="12024F09" w:rsidR="2F05190D" w:rsidRDefault="2F05190D"/>
    <w:p w14:paraId="5175A259" w14:textId="2CF40570" w:rsidR="00F0064D" w:rsidRDefault="00F0064D" w:rsidP="00F0064D">
      <w:pPr>
        <w:tabs>
          <w:tab w:val="left" w:pos="4060"/>
        </w:tabs>
        <w:rPr>
          <w:rFonts w:ascii="Times New Roman" w:eastAsia="Times New Roman" w:hAnsi="Times New Roman" w:cs="Times New Roman"/>
          <w:b/>
          <w:color w:val="000000" w:themeColor="text1"/>
          <w:sz w:val="32"/>
          <w:szCs w:val="32"/>
          <w:lang w:val="en-US" w:eastAsia="en-IN"/>
        </w:rPr>
      </w:pPr>
    </w:p>
    <w:p w14:paraId="1D7639AB" w14:textId="5EE20C42" w:rsidR="00F0064D" w:rsidRPr="00F0064D" w:rsidRDefault="00F0064D" w:rsidP="00F0064D">
      <w:pPr>
        <w:tabs>
          <w:tab w:val="left" w:pos="4060"/>
        </w:tabs>
        <w:rPr>
          <w:rFonts w:ascii="Times New Roman" w:eastAsia="Times New Roman" w:hAnsi="Times New Roman" w:cs="Times New Roman"/>
          <w:sz w:val="32"/>
          <w:szCs w:val="32"/>
          <w:lang w:val="en-US" w:eastAsia="en-IN"/>
        </w:rPr>
        <w:sectPr w:rsidR="00F0064D" w:rsidRPr="00F0064D" w:rsidSect="00D748E1">
          <w:footerReference w:type="default" r:id="rId11"/>
          <w:pgSz w:w="11906" w:h="16838" w:code="9"/>
          <w:pgMar w:top="1440" w:right="1080" w:bottom="1440" w:left="1080" w:header="709" w:footer="709" w:gutter="0"/>
          <w:pgBorders w:offsetFrom="page">
            <w:top w:val="double" w:sz="4" w:space="24" w:color="auto"/>
            <w:left w:val="double" w:sz="4" w:space="24" w:color="auto"/>
            <w:bottom w:val="double" w:sz="4" w:space="24" w:color="auto"/>
            <w:right w:val="double" w:sz="4" w:space="24" w:color="auto"/>
          </w:pgBorders>
          <w:pgNumType w:fmt="lowerRoman" w:start="1"/>
          <w:cols w:space="708"/>
          <w:docGrid w:linePitch="360"/>
        </w:sectPr>
      </w:pPr>
      <w:r>
        <w:rPr>
          <w:rFonts w:ascii="Times New Roman" w:eastAsia="Times New Roman" w:hAnsi="Times New Roman" w:cs="Times New Roman"/>
          <w:sz w:val="32"/>
          <w:szCs w:val="32"/>
          <w:lang w:val="en-US" w:eastAsia="en-IN"/>
        </w:rPr>
        <w:tab/>
      </w:r>
    </w:p>
    <w:p w14:paraId="1176D654" w14:textId="6D292EB9" w:rsidR="00DD09E0" w:rsidRPr="004A0643" w:rsidRDefault="00DD09E0" w:rsidP="002564A6">
      <w:pPr>
        <w:spacing w:after="0" w:line="480" w:lineRule="auto"/>
        <w:jc w:val="center"/>
        <w:textAlignment w:val="baseline"/>
        <w:rPr>
          <w:rFonts w:ascii="Times New Roman" w:eastAsiaTheme="minorEastAsia" w:hAnsi="Times New Roman" w:cs="Times New Roman"/>
          <w:rPrChange w:id="220" w:author="Sravya Patharlapalli" w:date="2021-12-16T19:19:00Z">
            <w:rPr>
              <w:rFonts w:eastAsiaTheme="minorEastAsia"/>
            </w:rPr>
          </w:rPrChange>
        </w:rPr>
      </w:pPr>
      <w:r w:rsidRPr="004A0643">
        <w:rPr>
          <w:rFonts w:ascii="Times New Roman" w:eastAsia="Times New Roman" w:hAnsi="Times New Roman" w:cs="Times New Roman"/>
          <w:b/>
          <w:color w:val="000000" w:themeColor="text1"/>
          <w:sz w:val="32"/>
          <w:szCs w:val="32"/>
          <w:lang w:val="en-US" w:eastAsia="en-IN"/>
        </w:rPr>
        <w:lastRenderedPageBreak/>
        <w:t>1. INTRODUCTION</w:t>
      </w:r>
    </w:p>
    <w:p w14:paraId="783BA740" w14:textId="112C43BE" w:rsidR="00CE29EE" w:rsidRPr="00CE29EE" w:rsidRDefault="00CE29EE" w:rsidP="00CE29EE">
      <w:pPr>
        <w:spacing w:line="360" w:lineRule="auto"/>
        <w:jc w:val="both"/>
        <w:rPr>
          <w:rFonts w:ascii="Times New Roman" w:hAnsi="Times New Roman" w:cs="Times New Roman"/>
          <w:sz w:val="24"/>
          <w:szCs w:val="24"/>
        </w:rPr>
      </w:pPr>
      <w:r w:rsidRPr="00CE29EE">
        <w:rPr>
          <w:rFonts w:ascii="Times New Roman" w:hAnsi="Times New Roman" w:cs="Times New Roman"/>
          <w:sz w:val="24"/>
          <w:szCs w:val="24"/>
        </w:rPr>
        <w:t>The computer mouse or moving the finger has been a very common approach to move the cursor along the screen in the current technology. The system detects any movement in the mouse or the finger to map it to the movement of the cursor. Some people, who do not have their arms to be operational, called as ‘amputees’ will not be able to make use of the current technology to use the mouse. Hence, if the movement of their eyeball</w:t>
      </w:r>
      <w:r>
        <w:rPr>
          <w:rFonts w:ascii="Times New Roman" w:hAnsi="Times New Roman" w:cs="Times New Roman"/>
          <w:sz w:val="24"/>
          <w:szCs w:val="24"/>
        </w:rPr>
        <w:t xml:space="preserve"> &amp; facial features</w:t>
      </w:r>
      <w:r w:rsidRPr="00CE29EE">
        <w:rPr>
          <w:rFonts w:ascii="Times New Roman" w:hAnsi="Times New Roman" w:cs="Times New Roman"/>
          <w:sz w:val="24"/>
          <w:szCs w:val="24"/>
        </w:rPr>
        <w:t xml:space="preserve"> can be tracked and if the direction towards which the eye is looking at can be determined, the movement of the </w:t>
      </w:r>
      <w:r>
        <w:rPr>
          <w:rFonts w:ascii="Times New Roman" w:hAnsi="Times New Roman" w:cs="Times New Roman"/>
          <w:sz w:val="24"/>
          <w:szCs w:val="24"/>
        </w:rPr>
        <w:t>facial features</w:t>
      </w:r>
      <w:r w:rsidRPr="00CE29EE">
        <w:rPr>
          <w:rFonts w:ascii="Times New Roman" w:hAnsi="Times New Roman" w:cs="Times New Roman"/>
          <w:sz w:val="24"/>
          <w:szCs w:val="24"/>
        </w:rPr>
        <w:t xml:space="preserve"> can be mapped to the cursor and the amputee will be able to move the cursor at will. An ‘</w:t>
      </w:r>
      <w:r>
        <w:rPr>
          <w:rFonts w:ascii="Times New Roman" w:hAnsi="Times New Roman" w:cs="Times New Roman"/>
          <w:sz w:val="24"/>
          <w:szCs w:val="24"/>
        </w:rPr>
        <w:t>eye-tracking</w:t>
      </w:r>
      <w:r w:rsidRPr="00CE29EE">
        <w:rPr>
          <w:rFonts w:ascii="Times New Roman" w:hAnsi="Times New Roman" w:cs="Times New Roman"/>
          <w:sz w:val="24"/>
          <w:szCs w:val="24"/>
        </w:rPr>
        <w:t xml:space="preserve"> mouse’ will b</w:t>
      </w:r>
      <w:r>
        <w:rPr>
          <w:rFonts w:ascii="Times New Roman" w:hAnsi="Times New Roman" w:cs="Times New Roman"/>
          <w:sz w:val="24"/>
          <w:szCs w:val="24"/>
        </w:rPr>
        <w:t>e of a lot of use to an amputee.</w:t>
      </w:r>
    </w:p>
    <w:p w14:paraId="726FCF8A" w14:textId="58011750" w:rsidR="00DD09E0" w:rsidRPr="00EB463B" w:rsidRDefault="00DD09E0" w:rsidP="00EB463B">
      <w:pPr>
        <w:spacing w:after="0" w:line="480" w:lineRule="auto"/>
        <w:textAlignment w:val="baseline"/>
        <w:rPr>
          <w:rFonts w:ascii="Times New Roman" w:eastAsia="Times New Roman" w:hAnsi="Times New Roman" w:cs="Times New Roman"/>
          <w:color w:val="1F3763"/>
          <w:sz w:val="28"/>
          <w:szCs w:val="28"/>
          <w:lang w:eastAsia="en-IN"/>
        </w:rPr>
      </w:pPr>
      <w:r w:rsidRPr="004A0643">
        <w:rPr>
          <w:rFonts w:ascii="Times New Roman" w:eastAsia="Times New Roman" w:hAnsi="Times New Roman" w:cs="Times New Roman"/>
          <w:b/>
          <w:color w:val="000000" w:themeColor="text1"/>
          <w:sz w:val="28"/>
          <w:szCs w:val="28"/>
          <w:lang w:val="en-US" w:eastAsia="en-IN"/>
        </w:rPr>
        <w:t>1.1. Overview</w:t>
      </w:r>
      <w:r w:rsidRPr="004A0643">
        <w:rPr>
          <w:rFonts w:ascii="Times New Roman" w:eastAsia="Times New Roman" w:hAnsi="Times New Roman" w:cs="Times New Roman"/>
          <w:color w:val="000000" w:themeColor="text1"/>
          <w:sz w:val="28"/>
          <w:szCs w:val="28"/>
          <w:lang w:eastAsia="en-IN"/>
        </w:rPr>
        <w:t> </w:t>
      </w:r>
    </w:p>
    <w:p w14:paraId="29E29780" w14:textId="440399DE" w:rsidR="00EB463B" w:rsidRDefault="00EB463B" w:rsidP="00CA303C">
      <w:pPr>
        <w:spacing w:after="0" w:line="360" w:lineRule="auto"/>
        <w:jc w:val="both"/>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Our Project performs the following functions or actions which are as follows.</w:t>
      </w:r>
    </w:p>
    <w:p w14:paraId="5932AEE1" w14:textId="76B785B4" w:rsidR="00EB463B" w:rsidRDefault="00EB463B" w:rsidP="006B71F3">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sidRPr="00EB463B">
        <w:rPr>
          <w:rFonts w:ascii="Times New Roman" w:eastAsia="Times New Roman" w:hAnsi="Times New Roman" w:cs="Times New Roman"/>
          <w:sz w:val="24"/>
          <w:szCs w:val="24"/>
          <w:lang w:eastAsia="en-IN"/>
        </w:rPr>
        <w:t xml:space="preserve">Opening </w:t>
      </w:r>
      <w:r>
        <w:rPr>
          <w:rFonts w:ascii="Times New Roman" w:eastAsia="Times New Roman" w:hAnsi="Times New Roman" w:cs="Times New Roman"/>
          <w:sz w:val="24"/>
          <w:szCs w:val="24"/>
          <w:lang w:eastAsia="en-IN"/>
        </w:rPr>
        <w:t>the Mouth</w:t>
      </w:r>
    </w:p>
    <w:p w14:paraId="7991316A" w14:textId="25EC051B" w:rsidR="00EB463B" w:rsidRDefault="00EB463B" w:rsidP="006B71F3">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Right Eye Wink</w:t>
      </w:r>
    </w:p>
    <w:p w14:paraId="6A8C9B5F" w14:textId="058B3FAF" w:rsidR="00EB463B" w:rsidRDefault="00EB463B" w:rsidP="006B71F3">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Left Eye Wink</w:t>
      </w:r>
    </w:p>
    <w:p w14:paraId="4A16C556" w14:textId="68FEEA84" w:rsidR="00EB463B" w:rsidRDefault="00EB463B" w:rsidP="006B71F3">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Squinting Eyes</w:t>
      </w:r>
    </w:p>
    <w:p w14:paraId="1677B242" w14:textId="26B4CD86" w:rsidR="00EB463B" w:rsidRDefault="00EB463B" w:rsidP="006B71F3">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Head Movements (Pitch and Yaw)</w:t>
      </w:r>
    </w:p>
    <w:p w14:paraId="013D5E88" w14:textId="308702A7" w:rsidR="004A660F" w:rsidRDefault="004A660F" w:rsidP="004A660F">
      <w:pPr>
        <w:spacing w:after="0" w:line="360" w:lineRule="auto"/>
        <w:jc w:val="both"/>
        <w:textAlignment w:val="baseline"/>
        <w:rPr>
          <w:rFonts w:ascii="Times New Roman" w:hAnsi="Times New Roman" w:cs="Times New Roman"/>
          <w:sz w:val="24"/>
          <w:szCs w:val="24"/>
        </w:rPr>
      </w:pPr>
      <w:r w:rsidRPr="004A660F">
        <w:rPr>
          <w:rFonts w:ascii="Times New Roman" w:hAnsi="Times New Roman" w:cs="Times New Roman"/>
          <w:sz w:val="24"/>
          <w:szCs w:val="24"/>
        </w:rPr>
        <w:t>Since the project is based on detecting the features of the face and mapping them to the cursor, the webcam needs to be accessed first, which means that the webcam will be opened. Once the webcam is opened, the program needs to extract every frame from the video. The frame-rate of the video is generally around 30 frames per second, so a frame at every 1/30th of a second will be used to be processed. This frame undergoes a set of processes before the features of the frame are detected and mapped to the cursor. And this process continuously takes place for every frame as a part of a loop.</w:t>
      </w:r>
    </w:p>
    <w:p w14:paraId="467D85AD" w14:textId="0E9FA3AE" w:rsidR="004A660F" w:rsidRPr="004A660F" w:rsidRDefault="004A660F" w:rsidP="004A660F">
      <w:pPr>
        <w:spacing w:line="360" w:lineRule="auto"/>
        <w:jc w:val="both"/>
        <w:textAlignment w:val="baseline"/>
        <w:rPr>
          <w:rFonts w:ascii="Times New Roman" w:eastAsia="Times New Roman" w:hAnsi="Times New Roman" w:cs="Times New Roman"/>
          <w:sz w:val="24"/>
          <w:szCs w:val="24"/>
          <w:lang w:eastAsia="en-IN"/>
          <w:rPrChange w:id="221" w:author="Sravya Patharlapalli" w:date="2021-12-16T19:19:00Z">
            <w:rPr>
              <w:rFonts w:ascii="Segoe UI" w:eastAsia="Times New Roman" w:hAnsi="Segoe UI" w:cs="Segoe UI"/>
              <w:sz w:val="18"/>
              <w:szCs w:val="18"/>
              <w:lang w:eastAsia="en-IN"/>
            </w:rPr>
          </w:rPrChange>
        </w:rPr>
      </w:pPr>
      <w:r w:rsidRPr="004A660F">
        <w:rPr>
          <w:rFonts w:ascii="Times New Roman" w:hAnsi="Times New Roman" w:cs="Times New Roman"/>
          <w:sz w:val="24"/>
          <w:szCs w:val="24"/>
        </w:rPr>
        <w:t>Once the frame is extracted, the regions of the face need to be detected. Hence, the frames will undergo a set of image-processing functions to process the frame in a suitable way, so that it is easy for the program to detect the features such as eyes, mouth, nose, etc.</w:t>
      </w:r>
    </w:p>
    <w:p w14:paraId="4B174563" w14:textId="48919A44" w:rsidR="00DD09E0" w:rsidRPr="004A0643" w:rsidRDefault="00DD09E0" w:rsidP="00693A81">
      <w:pPr>
        <w:spacing w:after="0" w:line="480" w:lineRule="auto"/>
        <w:textAlignment w:val="baseline"/>
        <w:rPr>
          <w:rFonts w:ascii="Times New Roman" w:eastAsia="Times New Roman" w:hAnsi="Times New Roman" w:cs="Times New Roman"/>
          <w:sz w:val="28"/>
          <w:szCs w:val="28"/>
          <w:lang w:eastAsia="en-IN"/>
          <w:rPrChange w:id="222" w:author="Sravya Patharlapalli" w:date="2021-12-16T19:19:00Z">
            <w:rPr>
              <w:rFonts w:ascii="Segoe UI" w:eastAsia="Times New Roman" w:hAnsi="Segoe UI" w:cs="Segoe UI"/>
              <w:sz w:val="28"/>
              <w:szCs w:val="28"/>
              <w:lang w:eastAsia="en-IN"/>
            </w:rPr>
          </w:rPrChange>
        </w:rPr>
      </w:pPr>
      <w:r w:rsidRPr="004A0643">
        <w:rPr>
          <w:rFonts w:ascii="Times New Roman" w:eastAsia="Times New Roman" w:hAnsi="Times New Roman" w:cs="Times New Roman"/>
          <w:b/>
          <w:bCs/>
          <w:color w:val="000000"/>
          <w:sz w:val="28"/>
          <w:szCs w:val="28"/>
          <w:lang w:val="en-US" w:eastAsia="en-IN"/>
        </w:rPr>
        <w:t>1.2. Objective</w:t>
      </w:r>
      <w:r w:rsidRPr="004A0643">
        <w:rPr>
          <w:rFonts w:ascii="Times New Roman" w:eastAsia="Times New Roman" w:hAnsi="Times New Roman" w:cs="Times New Roman"/>
          <w:color w:val="000000"/>
          <w:sz w:val="28"/>
          <w:szCs w:val="28"/>
          <w:lang w:eastAsia="en-IN"/>
        </w:rPr>
        <w:t> </w:t>
      </w:r>
    </w:p>
    <w:p w14:paraId="07FA0CB9" w14:textId="77777777" w:rsidR="004A660F" w:rsidRDefault="00CA303C" w:rsidP="004A660F">
      <w:pPr>
        <w:spacing w:after="0" w:line="360" w:lineRule="auto"/>
        <w:jc w:val="both"/>
        <w:rPr>
          <w:rFonts w:ascii="Times New Roman" w:hAnsi="Times New Roman"/>
          <w:sz w:val="24"/>
          <w:szCs w:val="24"/>
        </w:rPr>
      </w:pPr>
      <w:r w:rsidRPr="00253235">
        <w:rPr>
          <w:rFonts w:ascii="Times New Roman" w:hAnsi="Times New Roman"/>
          <w:sz w:val="24"/>
          <w:szCs w:val="24"/>
        </w:rPr>
        <w:t xml:space="preserve">The objective of our project is to make the work of </w:t>
      </w:r>
      <w:r w:rsidR="004A660F">
        <w:rPr>
          <w:rFonts w:ascii="Times New Roman" w:hAnsi="Times New Roman"/>
          <w:sz w:val="24"/>
          <w:szCs w:val="24"/>
        </w:rPr>
        <w:t xml:space="preserve">‘amputees’ (people who don’t have their arms to be operational) easy. With the help of our project Amputees or </w:t>
      </w:r>
      <w:r w:rsidR="004A660F" w:rsidRPr="00876649">
        <w:rPr>
          <w:rFonts w:ascii="Times New Roman" w:eastAsia="Times New Roman" w:hAnsi="Times New Roman"/>
          <w:color w:val="000000"/>
          <w:sz w:val="24"/>
          <w:szCs w:val="24"/>
          <w:lang w:eastAsia="en-IN"/>
        </w:rPr>
        <w:t>quadriplegics (people affected by paralysis of all four limbs)</w:t>
      </w:r>
      <w:r w:rsidR="004A660F">
        <w:rPr>
          <w:rFonts w:ascii="Times New Roman" w:eastAsia="Times New Roman" w:hAnsi="Times New Roman"/>
          <w:color w:val="000000"/>
          <w:sz w:val="24"/>
          <w:szCs w:val="24"/>
          <w:lang w:eastAsia="en-IN"/>
        </w:rPr>
        <w:t xml:space="preserve"> can use and operate the mouse using their facial features and actions of their eyes.</w:t>
      </w:r>
      <w:r w:rsidR="004A660F">
        <w:rPr>
          <w:rFonts w:ascii="Times New Roman" w:hAnsi="Times New Roman"/>
          <w:sz w:val="24"/>
          <w:szCs w:val="24"/>
        </w:rPr>
        <w:t xml:space="preserve"> </w:t>
      </w:r>
    </w:p>
    <w:p w14:paraId="49CA607A" w14:textId="506DF0B0" w:rsidR="004A660F" w:rsidRDefault="004A660F" w:rsidP="004A660F">
      <w:pPr>
        <w:spacing w:after="0" w:line="360" w:lineRule="auto"/>
        <w:jc w:val="both"/>
        <w:rPr>
          <w:rFonts w:ascii="Times New Roman" w:hAnsi="Times New Roman" w:cs="Times New Roman"/>
          <w:bCs/>
          <w:color w:val="000000" w:themeColor="text1"/>
          <w:sz w:val="24"/>
          <w:szCs w:val="24"/>
        </w:rPr>
      </w:pPr>
      <w:r>
        <w:rPr>
          <w:rFonts w:ascii="Times New Roman" w:hAnsi="Times New Roman"/>
          <w:sz w:val="24"/>
          <w:szCs w:val="24"/>
        </w:rPr>
        <w:lastRenderedPageBreak/>
        <w:t xml:space="preserve">This </w:t>
      </w:r>
      <w:r w:rsidRPr="004A660F">
        <w:rPr>
          <w:rFonts w:ascii="Times New Roman" w:hAnsi="Times New Roman" w:cs="Times New Roman"/>
          <w:bCs/>
          <w:color w:val="000000" w:themeColor="text1"/>
          <w:sz w:val="24"/>
          <w:szCs w:val="24"/>
        </w:rPr>
        <w:t xml:space="preserve">Project undertakes to develop a system </w:t>
      </w:r>
      <w:r w:rsidR="00292254">
        <w:rPr>
          <w:rFonts w:ascii="Times New Roman" w:hAnsi="Times New Roman" w:cs="Times New Roman"/>
          <w:bCs/>
          <w:color w:val="000000" w:themeColor="text1"/>
          <w:sz w:val="24"/>
          <w:szCs w:val="24"/>
        </w:rPr>
        <w:t>that</w:t>
      </w:r>
      <w:r w:rsidRPr="004A660F">
        <w:rPr>
          <w:rFonts w:ascii="Times New Roman" w:hAnsi="Times New Roman" w:cs="Times New Roman"/>
          <w:bCs/>
          <w:color w:val="000000" w:themeColor="text1"/>
          <w:sz w:val="24"/>
          <w:szCs w:val="24"/>
        </w:rPr>
        <w:t xml:space="preserve"> will only use </w:t>
      </w:r>
      <w:r>
        <w:rPr>
          <w:rFonts w:ascii="Times New Roman" w:hAnsi="Times New Roman" w:cs="Times New Roman"/>
          <w:bCs/>
          <w:color w:val="000000" w:themeColor="text1"/>
          <w:sz w:val="24"/>
          <w:szCs w:val="24"/>
        </w:rPr>
        <w:t>a webcam</w:t>
      </w:r>
      <w:r w:rsidRPr="004A660F">
        <w:rPr>
          <w:rFonts w:ascii="Times New Roman" w:hAnsi="Times New Roman" w:cs="Times New Roman"/>
          <w:bCs/>
          <w:color w:val="000000" w:themeColor="text1"/>
          <w:sz w:val="24"/>
          <w:szCs w:val="24"/>
        </w:rPr>
        <w:t xml:space="preserve"> to use human eyes </w:t>
      </w:r>
      <w:r w:rsidR="00292254">
        <w:rPr>
          <w:rFonts w:ascii="Times New Roman" w:hAnsi="Times New Roman" w:cs="Times New Roman"/>
          <w:bCs/>
          <w:color w:val="000000" w:themeColor="text1"/>
          <w:sz w:val="24"/>
          <w:szCs w:val="24"/>
        </w:rPr>
        <w:t xml:space="preserve">and facial features </w:t>
      </w:r>
      <w:r w:rsidRPr="004A660F">
        <w:rPr>
          <w:rFonts w:ascii="Times New Roman" w:hAnsi="Times New Roman" w:cs="Times New Roman"/>
          <w:bCs/>
          <w:color w:val="000000" w:themeColor="text1"/>
          <w:sz w:val="24"/>
          <w:szCs w:val="24"/>
        </w:rPr>
        <w:t>as a pointin</w:t>
      </w:r>
      <w:r w:rsidR="00292254">
        <w:rPr>
          <w:rFonts w:ascii="Times New Roman" w:hAnsi="Times New Roman" w:cs="Times New Roman"/>
          <w:bCs/>
          <w:color w:val="000000" w:themeColor="text1"/>
          <w:sz w:val="24"/>
          <w:szCs w:val="24"/>
        </w:rPr>
        <w:t>g device for the computer system to</w:t>
      </w:r>
      <w:r w:rsidRPr="004A660F">
        <w:rPr>
          <w:rFonts w:ascii="Times New Roman" w:hAnsi="Times New Roman" w:cs="Times New Roman"/>
          <w:bCs/>
          <w:color w:val="000000" w:themeColor="text1"/>
          <w:sz w:val="24"/>
          <w:szCs w:val="24"/>
        </w:rPr>
        <w:t xml:space="preserve"> provide </w:t>
      </w:r>
      <w:r w:rsidR="00292254">
        <w:rPr>
          <w:rFonts w:ascii="Times New Roman" w:hAnsi="Times New Roman" w:cs="Times New Roman"/>
          <w:bCs/>
          <w:color w:val="000000" w:themeColor="text1"/>
          <w:sz w:val="24"/>
          <w:szCs w:val="24"/>
        </w:rPr>
        <w:t>a user-friendly</w:t>
      </w:r>
      <w:r w:rsidRPr="004A660F">
        <w:rPr>
          <w:rFonts w:ascii="Times New Roman" w:hAnsi="Times New Roman" w:cs="Times New Roman"/>
          <w:bCs/>
          <w:color w:val="000000" w:themeColor="text1"/>
          <w:sz w:val="24"/>
          <w:szCs w:val="24"/>
        </w:rPr>
        <w:t xml:space="preserve"> human-computer interaction project</w:t>
      </w:r>
      <w:r w:rsidR="00292254">
        <w:rPr>
          <w:rFonts w:ascii="Times New Roman" w:hAnsi="Times New Roman" w:cs="Times New Roman"/>
          <w:bCs/>
          <w:color w:val="000000" w:themeColor="text1"/>
          <w:sz w:val="24"/>
          <w:szCs w:val="24"/>
        </w:rPr>
        <w:t>. The</w:t>
      </w:r>
      <w:r w:rsidRPr="004A660F">
        <w:rPr>
          <w:rFonts w:ascii="Times New Roman" w:hAnsi="Times New Roman" w:cs="Times New Roman"/>
          <w:bCs/>
          <w:color w:val="000000" w:themeColor="text1"/>
          <w:sz w:val="24"/>
          <w:szCs w:val="24"/>
        </w:rPr>
        <w:t xml:space="preserve"> objectives are outlined below:</w:t>
      </w:r>
    </w:p>
    <w:p w14:paraId="24B76FFF" w14:textId="49F252CA" w:rsidR="00292254" w:rsidRDefault="00292254" w:rsidP="006B71F3">
      <w:pPr>
        <w:pStyle w:val="ListParagraph"/>
        <w:numPr>
          <w:ilvl w:val="0"/>
          <w:numId w:val="6"/>
        </w:numPr>
        <w:spacing w:after="0" w:line="360" w:lineRule="auto"/>
        <w:jc w:val="both"/>
        <w:rPr>
          <w:rFonts w:ascii="Times New Roman" w:hAnsi="Times New Roman" w:cs="Times New Roman"/>
          <w:bCs/>
          <w:color w:val="000000" w:themeColor="text1"/>
          <w:sz w:val="24"/>
          <w:szCs w:val="24"/>
        </w:rPr>
      </w:pPr>
      <w:r w:rsidRPr="00292254">
        <w:rPr>
          <w:rFonts w:ascii="Times New Roman" w:hAnsi="Times New Roman" w:cs="Times New Roman"/>
          <w:bCs/>
          <w:color w:val="000000" w:themeColor="text1"/>
          <w:sz w:val="24"/>
          <w:szCs w:val="24"/>
        </w:rPr>
        <w:t>Face and Eyes Detection</w:t>
      </w:r>
    </w:p>
    <w:p w14:paraId="705EECE4" w14:textId="0AFEFD5C" w:rsidR="00292254" w:rsidRDefault="00292254" w:rsidP="006B71F3">
      <w:pPr>
        <w:pStyle w:val="ListParagraph"/>
        <w:numPr>
          <w:ilvl w:val="0"/>
          <w:numId w:val="6"/>
        </w:num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Eye Corners extraction</w:t>
      </w:r>
    </w:p>
    <w:p w14:paraId="734A757B" w14:textId="32C32C62" w:rsidR="00292254" w:rsidRDefault="00292254" w:rsidP="006B71F3">
      <w:pPr>
        <w:pStyle w:val="ListParagraph"/>
        <w:numPr>
          <w:ilvl w:val="0"/>
          <w:numId w:val="6"/>
        </w:num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Develop an algorithm to calculate point of gaze-based on eye features found</w:t>
      </w:r>
    </w:p>
    <w:p w14:paraId="048A8B24" w14:textId="4E428C61" w:rsidR="00292254" w:rsidRDefault="00292254" w:rsidP="006B71F3">
      <w:pPr>
        <w:pStyle w:val="ListParagraph"/>
        <w:numPr>
          <w:ilvl w:val="0"/>
          <w:numId w:val="6"/>
        </w:num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Develop a GUI to show results</w:t>
      </w:r>
    </w:p>
    <w:p w14:paraId="6A1031E3" w14:textId="06FD3CC9" w:rsidR="00292254" w:rsidRPr="00292254" w:rsidRDefault="00292254" w:rsidP="006B71F3">
      <w:pPr>
        <w:pStyle w:val="ListParagraph"/>
        <w:numPr>
          <w:ilvl w:val="0"/>
          <w:numId w:val="6"/>
        </w:num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Develop a simple Calibration technique</w:t>
      </w:r>
    </w:p>
    <w:p w14:paraId="300B3DC2" w14:textId="32E3CB35" w:rsidR="00DD09E0" w:rsidRPr="004A660F" w:rsidRDefault="00DD09E0" w:rsidP="00146800">
      <w:pPr>
        <w:spacing w:after="0" w:line="360" w:lineRule="auto"/>
        <w:jc w:val="both"/>
        <w:textAlignment w:val="baseline"/>
        <w:rPr>
          <w:rFonts w:ascii="Times New Roman" w:hAnsi="Times New Roman"/>
          <w:sz w:val="24"/>
          <w:szCs w:val="24"/>
          <w:rPrChange w:id="223" w:author="Sravya Patharlapalli" w:date="2021-12-16T19:19:00Z">
            <w:rPr>
              <w:rFonts w:ascii="Segoe UI" w:eastAsia="Times New Roman" w:hAnsi="Segoe UI" w:cs="Segoe UI"/>
              <w:sz w:val="24"/>
              <w:szCs w:val="24"/>
              <w:lang w:eastAsia="en-IN"/>
            </w:rPr>
          </w:rPrChange>
        </w:rPr>
      </w:pPr>
    </w:p>
    <w:p w14:paraId="36D65D07" w14:textId="6763F095" w:rsidR="00DD09E0" w:rsidRPr="004A0643" w:rsidRDefault="00DD09E0" w:rsidP="00693A81">
      <w:pPr>
        <w:spacing w:after="0" w:line="480" w:lineRule="auto"/>
        <w:textAlignment w:val="baseline"/>
        <w:rPr>
          <w:rFonts w:ascii="Times New Roman" w:eastAsia="Times New Roman" w:hAnsi="Times New Roman" w:cs="Times New Roman"/>
          <w:sz w:val="28"/>
          <w:szCs w:val="28"/>
          <w:lang w:eastAsia="en-IN"/>
          <w:rPrChange w:id="224" w:author="Sravya Patharlapalli" w:date="2021-12-16T19:19:00Z">
            <w:rPr>
              <w:rFonts w:ascii="Segoe UI" w:eastAsia="Times New Roman" w:hAnsi="Segoe UI" w:cs="Segoe UI"/>
              <w:sz w:val="28"/>
              <w:szCs w:val="28"/>
              <w:lang w:eastAsia="en-IN"/>
            </w:rPr>
          </w:rPrChange>
        </w:rPr>
      </w:pPr>
      <w:r w:rsidRPr="004A0643">
        <w:rPr>
          <w:rFonts w:ascii="Times New Roman" w:eastAsia="Times New Roman" w:hAnsi="Times New Roman" w:cs="Times New Roman"/>
          <w:b/>
          <w:color w:val="000000" w:themeColor="text1"/>
          <w:sz w:val="28"/>
          <w:szCs w:val="28"/>
          <w:lang w:val="en-US" w:eastAsia="en-IN"/>
        </w:rPr>
        <w:t>1.3. Problem Formulation</w:t>
      </w:r>
      <w:r w:rsidRPr="004A0643">
        <w:rPr>
          <w:rFonts w:ascii="Times New Roman" w:eastAsia="Times New Roman" w:hAnsi="Times New Roman" w:cs="Times New Roman"/>
          <w:color w:val="000000" w:themeColor="text1"/>
          <w:sz w:val="28"/>
          <w:szCs w:val="28"/>
          <w:lang w:eastAsia="en-IN"/>
        </w:rPr>
        <w:t> </w:t>
      </w:r>
    </w:p>
    <w:p w14:paraId="6CF551E0" w14:textId="5175D210" w:rsidR="00CA303C" w:rsidRPr="00E44FF5" w:rsidRDefault="00E44FF5" w:rsidP="00304511">
      <w:pPr>
        <w:spacing w:line="360" w:lineRule="auto"/>
        <w:jc w:val="both"/>
        <w:textAlignment w:val="baseline"/>
        <w:rPr>
          <w:rFonts w:ascii="Times New Roman" w:hAnsi="Times New Roman"/>
          <w:sz w:val="24"/>
          <w:szCs w:val="24"/>
          <w:rPrChange w:id="225" w:author="Sravya Patharlapalli" w:date="2021-12-16T19:19:00Z">
            <w:rPr>
              <w:rFonts w:ascii="Segoe UI" w:eastAsia="Times New Roman" w:hAnsi="Segoe UI" w:cs="Segoe UI"/>
              <w:sz w:val="24"/>
              <w:szCs w:val="24"/>
              <w:lang w:eastAsia="en-IN"/>
            </w:rPr>
          </w:rPrChange>
        </w:rPr>
      </w:pPr>
      <w:r w:rsidRPr="00E44FF5">
        <w:rPr>
          <w:rFonts w:ascii="Times New Roman" w:hAnsi="Times New Roman"/>
          <w:sz w:val="24"/>
          <w:szCs w:val="24"/>
        </w:rPr>
        <w:t xml:space="preserve">The computer mouse or moving the finger has been a very common approach to </w:t>
      </w:r>
      <w:r>
        <w:rPr>
          <w:rFonts w:ascii="Times New Roman" w:hAnsi="Times New Roman"/>
          <w:sz w:val="24"/>
          <w:szCs w:val="24"/>
        </w:rPr>
        <w:t>moving</w:t>
      </w:r>
      <w:r w:rsidRPr="00E44FF5">
        <w:rPr>
          <w:rFonts w:ascii="Times New Roman" w:hAnsi="Times New Roman"/>
          <w:sz w:val="24"/>
          <w:szCs w:val="24"/>
        </w:rPr>
        <w:t xml:space="preserve"> the cursor along with the screen in the current technology. The system detects any movement in the mouse or the finger to map it to the movement of the cursor.</w:t>
      </w:r>
      <w:r>
        <w:rPr>
          <w:rFonts w:ascii="Times New Roman" w:hAnsi="Times New Roman"/>
          <w:sz w:val="24"/>
          <w:szCs w:val="24"/>
        </w:rPr>
        <w:t xml:space="preserve"> </w:t>
      </w:r>
      <w:r w:rsidRPr="00E44FF5">
        <w:rPr>
          <w:rFonts w:ascii="Times New Roman" w:hAnsi="Times New Roman"/>
          <w:sz w:val="24"/>
          <w:szCs w:val="24"/>
        </w:rPr>
        <w:t>An</w:t>
      </w:r>
      <w:r>
        <w:rPr>
          <w:rFonts w:ascii="Times New Roman" w:hAnsi="Times New Roman"/>
          <w:sz w:val="24"/>
          <w:szCs w:val="24"/>
        </w:rPr>
        <w:t xml:space="preserve"> HCI-based</w:t>
      </w:r>
      <w:r w:rsidRPr="00E44FF5">
        <w:rPr>
          <w:rFonts w:ascii="Times New Roman" w:hAnsi="Times New Roman"/>
          <w:sz w:val="24"/>
          <w:szCs w:val="24"/>
        </w:rPr>
        <w:t xml:space="preserve"> eye-tracking mouse’ will be of a lot of use to an amputee. Currently, the eye-tracking mouse is not available on a large scale, and only a few companies have developed this technology and have made it available.</w:t>
      </w:r>
      <w:r>
        <w:rPr>
          <w:rFonts w:ascii="Times New Roman" w:hAnsi="Times New Roman"/>
          <w:sz w:val="24"/>
          <w:szCs w:val="24"/>
        </w:rPr>
        <w:t xml:space="preserve">  In our current system, </w:t>
      </w:r>
      <w:r w:rsidR="00304511" w:rsidRPr="00E44FF5">
        <w:rPr>
          <w:rFonts w:ascii="Times New Roman" w:hAnsi="Times New Roman"/>
          <w:sz w:val="24"/>
          <w:szCs w:val="24"/>
        </w:rPr>
        <w:t xml:space="preserve">to get an accurate image of </w:t>
      </w:r>
      <w:r w:rsidR="00304511">
        <w:rPr>
          <w:rFonts w:ascii="Times New Roman" w:hAnsi="Times New Roman"/>
          <w:sz w:val="24"/>
          <w:szCs w:val="24"/>
        </w:rPr>
        <w:t xml:space="preserve">the </w:t>
      </w:r>
      <w:r w:rsidR="00304511" w:rsidRPr="00E44FF5">
        <w:rPr>
          <w:rFonts w:ascii="Times New Roman" w:hAnsi="Times New Roman"/>
          <w:sz w:val="24"/>
          <w:szCs w:val="24"/>
        </w:rPr>
        <w:t>iris an IR sensor should be used.</w:t>
      </w:r>
      <w:r>
        <w:rPr>
          <w:rFonts w:ascii="Times New Roman" w:hAnsi="Times New Roman"/>
          <w:sz w:val="24"/>
          <w:szCs w:val="24"/>
        </w:rPr>
        <w:t xml:space="preserve"> </w:t>
      </w:r>
      <w:r w:rsidR="00304511" w:rsidRPr="00E44FF5">
        <w:rPr>
          <w:rFonts w:ascii="Times New Roman" w:hAnsi="Times New Roman"/>
          <w:sz w:val="24"/>
          <w:szCs w:val="24"/>
        </w:rPr>
        <w:t>And a gyroscope can be used for the orientation of the head but this method requires the appropriate hardware.</w:t>
      </w:r>
      <w:r>
        <w:rPr>
          <w:rFonts w:ascii="Times New Roman" w:hAnsi="Times New Roman"/>
          <w:sz w:val="24"/>
          <w:szCs w:val="24"/>
        </w:rPr>
        <w:t xml:space="preserve"> </w:t>
      </w:r>
      <w:r w:rsidR="00304511" w:rsidRPr="00E44FF5">
        <w:rPr>
          <w:rFonts w:ascii="Times New Roman" w:hAnsi="Times New Roman"/>
          <w:sz w:val="24"/>
          <w:szCs w:val="24"/>
        </w:rPr>
        <w:t>So in our project, instead of using only the eye gaze and actions to track the mouse</w:t>
      </w:r>
      <w:r w:rsidR="00304511">
        <w:rPr>
          <w:rFonts w:ascii="Times New Roman" w:hAnsi="Times New Roman"/>
          <w:sz w:val="24"/>
          <w:szCs w:val="24"/>
        </w:rPr>
        <w:t>,</w:t>
      </w:r>
      <w:r w:rsidR="00304511" w:rsidRPr="00E44FF5">
        <w:rPr>
          <w:rFonts w:ascii="Times New Roman" w:hAnsi="Times New Roman"/>
          <w:sz w:val="24"/>
          <w:szCs w:val="24"/>
        </w:rPr>
        <w:t xml:space="preserve"> we will be using eye gestures along with facial expressions.</w:t>
      </w:r>
    </w:p>
    <w:p w14:paraId="60318227" w14:textId="27FF92B4" w:rsidR="00DD09E0" w:rsidRPr="004A0643" w:rsidRDefault="00DD09E0" w:rsidP="00693A81">
      <w:pPr>
        <w:spacing w:after="0" w:line="480" w:lineRule="auto"/>
        <w:textAlignment w:val="baseline"/>
        <w:rPr>
          <w:rFonts w:ascii="Times New Roman" w:eastAsia="Times New Roman" w:hAnsi="Times New Roman" w:cs="Times New Roman"/>
          <w:sz w:val="28"/>
          <w:szCs w:val="28"/>
          <w:lang w:eastAsia="en-IN"/>
          <w:rPrChange w:id="226" w:author="Sravya Patharlapalli" w:date="2021-12-16T19:19:00Z">
            <w:rPr>
              <w:rFonts w:ascii="Segoe UI" w:eastAsia="Times New Roman" w:hAnsi="Segoe UI" w:cs="Segoe UI"/>
              <w:sz w:val="28"/>
              <w:szCs w:val="28"/>
              <w:lang w:eastAsia="en-IN"/>
            </w:rPr>
          </w:rPrChange>
        </w:rPr>
      </w:pPr>
      <w:r w:rsidRPr="004A0643">
        <w:rPr>
          <w:rFonts w:ascii="Times New Roman" w:eastAsia="Times New Roman" w:hAnsi="Times New Roman" w:cs="Times New Roman"/>
          <w:b/>
          <w:color w:val="000000" w:themeColor="text1"/>
          <w:sz w:val="28"/>
          <w:szCs w:val="28"/>
          <w:lang w:val="en-US" w:eastAsia="en-IN"/>
        </w:rPr>
        <w:t>1.4.</w:t>
      </w:r>
      <w:r w:rsidR="00542CA8" w:rsidRPr="004A0643">
        <w:rPr>
          <w:rFonts w:ascii="Times New Roman" w:eastAsia="Times New Roman" w:hAnsi="Times New Roman" w:cs="Times New Roman"/>
          <w:b/>
          <w:color w:val="000000" w:themeColor="text1"/>
          <w:sz w:val="28"/>
          <w:szCs w:val="28"/>
          <w:lang w:val="en-US" w:eastAsia="en-IN"/>
        </w:rPr>
        <w:t xml:space="preserve"> </w:t>
      </w:r>
      <w:r w:rsidRPr="004A0643">
        <w:rPr>
          <w:rFonts w:ascii="Times New Roman" w:eastAsia="Times New Roman" w:hAnsi="Times New Roman" w:cs="Times New Roman"/>
          <w:b/>
          <w:color w:val="000000" w:themeColor="text1"/>
          <w:sz w:val="28"/>
          <w:szCs w:val="28"/>
          <w:lang w:val="en-US" w:eastAsia="en-IN"/>
        </w:rPr>
        <w:t>Scope</w:t>
      </w:r>
      <w:r w:rsidRPr="004A0643">
        <w:rPr>
          <w:rFonts w:ascii="Times New Roman" w:eastAsia="Times New Roman" w:hAnsi="Times New Roman" w:cs="Times New Roman"/>
          <w:color w:val="000000" w:themeColor="text1"/>
          <w:sz w:val="28"/>
          <w:szCs w:val="28"/>
          <w:lang w:eastAsia="en-IN"/>
        </w:rPr>
        <w:t> </w:t>
      </w:r>
      <w:r w:rsidRPr="004A0643">
        <w:rPr>
          <w:rFonts w:ascii="Times New Roman" w:eastAsia="Times New Roman" w:hAnsi="Times New Roman" w:cs="Times New Roman"/>
          <w:sz w:val="28"/>
          <w:szCs w:val="28"/>
          <w:lang w:eastAsia="en-IN"/>
          <w:rPrChange w:id="227" w:author="Sravya Patharlapalli" w:date="2021-12-16T19:19:00Z">
            <w:rPr>
              <w:rFonts w:ascii="Calibri" w:eastAsia="Times New Roman" w:hAnsi="Calibri" w:cs="Calibri"/>
              <w:sz w:val="28"/>
              <w:szCs w:val="28"/>
              <w:lang w:eastAsia="en-IN"/>
            </w:rPr>
          </w:rPrChange>
        </w:rPr>
        <w:t> </w:t>
      </w:r>
    </w:p>
    <w:p w14:paraId="3120E347" w14:textId="2F172C53" w:rsidR="00304511" w:rsidRDefault="00CA303C" w:rsidP="00304511">
      <w:pPr>
        <w:spacing w:after="0" w:line="360" w:lineRule="auto"/>
        <w:jc w:val="both"/>
        <w:textAlignment w:val="baseline"/>
        <w:rPr>
          <w:rFonts w:ascii="Times New Roman" w:hAnsi="Times New Roman"/>
          <w:sz w:val="24"/>
          <w:szCs w:val="24"/>
        </w:rPr>
      </w:pPr>
      <w:r w:rsidRPr="00372909">
        <w:rPr>
          <w:rFonts w:ascii="Times New Roman" w:hAnsi="Times New Roman"/>
          <w:sz w:val="24"/>
          <w:szCs w:val="24"/>
        </w:rPr>
        <w:t xml:space="preserve">The project is wide in scope. </w:t>
      </w:r>
      <w:r>
        <w:rPr>
          <w:rFonts w:ascii="Times New Roman" w:hAnsi="Times New Roman"/>
          <w:sz w:val="24"/>
          <w:szCs w:val="24"/>
        </w:rPr>
        <w:t>O</w:t>
      </w:r>
      <w:r w:rsidRPr="00DD4A8A">
        <w:rPr>
          <w:rFonts w:ascii="Times New Roman" w:hAnsi="Times New Roman"/>
          <w:sz w:val="24"/>
          <w:szCs w:val="24"/>
        </w:rPr>
        <w:t xml:space="preserve">ur project </w:t>
      </w:r>
      <w:r w:rsidR="00304511">
        <w:rPr>
          <w:rFonts w:ascii="Times New Roman" w:hAnsi="Times New Roman"/>
          <w:sz w:val="24"/>
          <w:szCs w:val="24"/>
        </w:rPr>
        <w:t>the ‘Human-Computer Interaction based eye-controlled mouse’ is an application that will be very helpful to ‘Amputees’ in controlling the mouse by using just the eye gestures and facial expressions. The benefits of using our project are as follows:</w:t>
      </w:r>
    </w:p>
    <w:p w14:paraId="3597BD41" w14:textId="77777777" w:rsidR="00304511" w:rsidRDefault="00304511" w:rsidP="006B71F3">
      <w:pPr>
        <w:pStyle w:val="ListParagraph"/>
        <w:numPr>
          <w:ilvl w:val="0"/>
          <w:numId w:val="7"/>
        </w:numPr>
        <w:spacing w:after="0" w:line="360" w:lineRule="auto"/>
        <w:jc w:val="both"/>
        <w:textAlignment w:val="baseline"/>
        <w:rPr>
          <w:rFonts w:ascii="Times New Roman" w:hAnsi="Times New Roman"/>
          <w:sz w:val="24"/>
          <w:szCs w:val="24"/>
        </w:rPr>
      </w:pPr>
      <w:r w:rsidRPr="00304511">
        <w:rPr>
          <w:rFonts w:ascii="Times New Roman" w:hAnsi="Times New Roman"/>
          <w:sz w:val="24"/>
          <w:szCs w:val="24"/>
        </w:rPr>
        <w:t xml:space="preserve">Easier computer control, </w:t>
      </w:r>
    </w:p>
    <w:p w14:paraId="6AFC8BC0" w14:textId="770FC1A0" w:rsidR="00CA303C" w:rsidRDefault="00304511" w:rsidP="006B71F3">
      <w:pPr>
        <w:pStyle w:val="ListParagraph"/>
        <w:numPr>
          <w:ilvl w:val="0"/>
          <w:numId w:val="7"/>
        </w:numPr>
        <w:spacing w:after="0" w:line="360" w:lineRule="auto"/>
        <w:jc w:val="both"/>
        <w:textAlignment w:val="baseline"/>
        <w:rPr>
          <w:rFonts w:ascii="Times New Roman" w:hAnsi="Times New Roman"/>
          <w:sz w:val="24"/>
          <w:szCs w:val="24"/>
        </w:rPr>
      </w:pPr>
      <w:r w:rsidRPr="00304511">
        <w:rPr>
          <w:rFonts w:ascii="Times New Roman" w:hAnsi="Times New Roman"/>
          <w:sz w:val="24"/>
          <w:szCs w:val="24"/>
        </w:rPr>
        <w:t>Help disabled &amp; handicapped people to use computer</w:t>
      </w:r>
    </w:p>
    <w:p w14:paraId="32840F63" w14:textId="36FD3127" w:rsidR="00304511" w:rsidRPr="00304511" w:rsidRDefault="00304511" w:rsidP="006B71F3">
      <w:pPr>
        <w:pStyle w:val="ListParagraph"/>
        <w:numPr>
          <w:ilvl w:val="0"/>
          <w:numId w:val="7"/>
        </w:numPr>
        <w:spacing w:line="360" w:lineRule="auto"/>
        <w:jc w:val="both"/>
        <w:textAlignment w:val="baseline"/>
        <w:rPr>
          <w:rFonts w:ascii="Times New Roman" w:hAnsi="Times New Roman"/>
          <w:sz w:val="24"/>
          <w:szCs w:val="24"/>
        </w:rPr>
      </w:pPr>
      <w:r>
        <w:rPr>
          <w:rFonts w:ascii="Times New Roman" w:hAnsi="Times New Roman"/>
          <w:sz w:val="24"/>
          <w:szCs w:val="24"/>
        </w:rPr>
        <w:t>Helpful in commercial interactive games and advertisements</w:t>
      </w:r>
    </w:p>
    <w:p w14:paraId="40421056" w14:textId="453C36C3" w:rsidR="00542CA8" w:rsidRPr="004A0643" w:rsidRDefault="00DD09E0" w:rsidP="00693A81">
      <w:pPr>
        <w:spacing w:after="0" w:line="480" w:lineRule="auto"/>
        <w:jc w:val="both"/>
        <w:textAlignment w:val="baseline"/>
        <w:rPr>
          <w:rFonts w:ascii="Times New Roman" w:eastAsia="Times New Roman" w:hAnsi="Times New Roman" w:cs="Times New Roman"/>
          <w:color w:val="000000"/>
          <w:sz w:val="28"/>
          <w:szCs w:val="28"/>
          <w:lang w:eastAsia="en-IN"/>
        </w:rPr>
      </w:pPr>
      <w:r w:rsidRPr="004A0643">
        <w:rPr>
          <w:rFonts w:ascii="Times New Roman" w:eastAsia="Times New Roman" w:hAnsi="Times New Roman" w:cs="Times New Roman"/>
          <w:b/>
          <w:bCs/>
          <w:color w:val="000000"/>
          <w:sz w:val="28"/>
          <w:szCs w:val="28"/>
          <w:lang w:val="en-US" w:eastAsia="en-IN"/>
        </w:rPr>
        <w:t>1.5. Feasibility</w:t>
      </w:r>
      <w:r w:rsidRPr="004A0643">
        <w:rPr>
          <w:rFonts w:ascii="Times New Roman" w:eastAsia="Times New Roman" w:hAnsi="Times New Roman" w:cs="Times New Roman"/>
          <w:color w:val="000000"/>
          <w:sz w:val="28"/>
          <w:szCs w:val="28"/>
          <w:lang w:eastAsia="en-IN"/>
        </w:rPr>
        <w:t> </w:t>
      </w:r>
    </w:p>
    <w:p w14:paraId="15023295" w14:textId="42BB9967" w:rsidR="00CA303C" w:rsidRPr="001416B0" w:rsidRDefault="00CA303C" w:rsidP="001416B0">
      <w:pPr>
        <w:spacing w:line="360" w:lineRule="auto"/>
        <w:jc w:val="both"/>
        <w:rPr>
          <w:rFonts w:ascii="Times New Roman" w:hAnsi="Times New Roman" w:cs="Times New Roman"/>
          <w:sz w:val="24"/>
          <w:szCs w:val="24"/>
        </w:rPr>
      </w:pPr>
      <w:r w:rsidRPr="001416B0">
        <w:rPr>
          <w:rFonts w:ascii="Times New Roman" w:hAnsi="Times New Roman" w:cs="Times New Roman"/>
          <w:sz w:val="24"/>
          <w:szCs w:val="24"/>
        </w:rPr>
        <w:t>Feasibility analysis begins once the goals are defined. The feasibility of a new system means ensuring that the new system, which we are going to implement, is efficient and affordable. It is important to not exert considerable effort at this stage only to find out that the project is not worthwhile or that there is a need to significantly change the original goal.</w:t>
      </w:r>
    </w:p>
    <w:p w14:paraId="103E4EAF" w14:textId="77777777" w:rsidR="00CA303C" w:rsidRPr="005E5EC6" w:rsidRDefault="00CA303C" w:rsidP="00CA303C">
      <w:pPr>
        <w:ind w:right="567"/>
        <w:jc w:val="both"/>
        <w:rPr>
          <w:rFonts w:ascii="Times New Roman" w:hAnsi="Times New Roman"/>
          <w:b/>
          <w:sz w:val="24"/>
          <w:szCs w:val="24"/>
        </w:rPr>
      </w:pPr>
      <w:r>
        <w:rPr>
          <w:rFonts w:ascii="Times New Roman" w:hAnsi="Times New Roman"/>
          <w:sz w:val="24"/>
          <w:szCs w:val="24"/>
        </w:rPr>
        <w:lastRenderedPageBreak/>
        <w:tab/>
      </w:r>
      <w:r w:rsidRPr="005E5EC6">
        <w:rPr>
          <w:rFonts w:ascii="Times New Roman" w:hAnsi="Times New Roman"/>
          <w:b/>
          <w:sz w:val="24"/>
          <w:szCs w:val="24"/>
        </w:rPr>
        <w:t>1.5.1 Economical Feasibility</w:t>
      </w:r>
    </w:p>
    <w:p w14:paraId="415D4E11" w14:textId="036AABCD" w:rsidR="00CA303C" w:rsidRPr="001416B0" w:rsidRDefault="00CA303C" w:rsidP="001416B0">
      <w:pPr>
        <w:spacing w:line="360" w:lineRule="auto"/>
        <w:ind w:left="720"/>
        <w:jc w:val="both"/>
        <w:rPr>
          <w:rFonts w:ascii="Times New Roman" w:hAnsi="Times New Roman" w:cs="Times New Roman"/>
          <w:sz w:val="24"/>
          <w:szCs w:val="24"/>
        </w:rPr>
      </w:pPr>
      <w:r w:rsidRPr="001416B0">
        <w:rPr>
          <w:rFonts w:ascii="Times New Roman" w:hAnsi="Times New Roman" w:cs="Times New Roman"/>
          <w:sz w:val="24"/>
          <w:szCs w:val="24"/>
        </w:rPr>
        <w:t xml:space="preserve">The development of this application is highly economically feasible. It is cost-effective in the sense that has eliminated the </w:t>
      </w:r>
      <w:r w:rsidR="00304511">
        <w:rPr>
          <w:rFonts w:ascii="Times New Roman" w:hAnsi="Times New Roman" w:cs="Times New Roman"/>
          <w:sz w:val="24"/>
          <w:szCs w:val="24"/>
        </w:rPr>
        <w:t>use of extensive Hardware equipment</w:t>
      </w:r>
      <w:r w:rsidR="006147B3">
        <w:rPr>
          <w:rFonts w:ascii="Times New Roman" w:hAnsi="Times New Roman" w:cs="Times New Roman"/>
          <w:sz w:val="24"/>
          <w:szCs w:val="24"/>
        </w:rPr>
        <w:t xml:space="preserve"> like the IR sensor, Gyroscope etc.</w:t>
      </w:r>
    </w:p>
    <w:p w14:paraId="3388A862" w14:textId="77777777" w:rsidR="00CA303C" w:rsidRDefault="00CA303C" w:rsidP="00CA303C">
      <w:pPr>
        <w:ind w:left="720" w:right="567"/>
        <w:jc w:val="both"/>
        <w:rPr>
          <w:rFonts w:ascii="Times New Roman" w:hAnsi="Times New Roman"/>
          <w:b/>
          <w:sz w:val="24"/>
          <w:szCs w:val="24"/>
        </w:rPr>
      </w:pPr>
      <w:r w:rsidRPr="005E5EC6">
        <w:rPr>
          <w:rFonts w:ascii="Times New Roman" w:hAnsi="Times New Roman"/>
          <w:b/>
          <w:sz w:val="24"/>
          <w:szCs w:val="24"/>
        </w:rPr>
        <w:t>1.5.</w:t>
      </w:r>
      <w:r>
        <w:rPr>
          <w:rFonts w:ascii="Times New Roman" w:hAnsi="Times New Roman"/>
          <w:b/>
          <w:sz w:val="24"/>
          <w:szCs w:val="24"/>
        </w:rPr>
        <w:t>2</w:t>
      </w:r>
      <w:r w:rsidRPr="005E5EC6">
        <w:rPr>
          <w:rFonts w:ascii="Times New Roman" w:hAnsi="Times New Roman"/>
          <w:b/>
          <w:sz w:val="24"/>
          <w:szCs w:val="24"/>
        </w:rPr>
        <w:t xml:space="preserve"> </w:t>
      </w:r>
      <w:r>
        <w:rPr>
          <w:rFonts w:ascii="Times New Roman" w:hAnsi="Times New Roman"/>
          <w:b/>
          <w:sz w:val="24"/>
          <w:szCs w:val="24"/>
        </w:rPr>
        <w:t>Techni</w:t>
      </w:r>
      <w:r w:rsidRPr="005E5EC6">
        <w:rPr>
          <w:rFonts w:ascii="Times New Roman" w:hAnsi="Times New Roman"/>
          <w:b/>
          <w:sz w:val="24"/>
          <w:szCs w:val="24"/>
        </w:rPr>
        <w:t>cal Feasibility</w:t>
      </w:r>
    </w:p>
    <w:p w14:paraId="1CB09903" w14:textId="6D4597A7" w:rsidR="00CA303C" w:rsidRPr="001416B0" w:rsidRDefault="00CA303C" w:rsidP="001416B0">
      <w:pPr>
        <w:spacing w:line="360" w:lineRule="auto"/>
        <w:ind w:left="720"/>
        <w:jc w:val="both"/>
        <w:rPr>
          <w:rFonts w:ascii="Times New Roman" w:hAnsi="Times New Roman" w:cs="Times New Roman"/>
          <w:sz w:val="24"/>
          <w:szCs w:val="24"/>
        </w:rPr>
      </w:pPr>
      <w:r w:rsidRPr="001416B0">
        <w:rPr>
          <w:rFonts w:ascii="Times New Roman" w:hAnsi="Times New Roman" w:cs="Times New Roman"/>
          <w:sz w:val="24"/>
          <w:szCs w:val="24"/>
        </w:rPr>
        <w:t xml:space="preserve">The technical requirement for the system is economic and it does not use any other additional hardware. Technical feasibility evaluation must also assess whether the existing system can be upgraded to use the new technology and whether we have the expertise to use it. </w:t>
      </w:r>
      <w:r w:rsidR="006147B3">
        <w:rPr>
          <w:rFonts w:ascii="Times New Roman" w:hAnsi="Times New Roman" w:cs="Times New Roman"/>
          <w:sz w:val="24"/>
          <w:szCs w:val="24"/>
        </w:rPr>
        <w:t>This</w:t>
      </w:r>
      <w:r w:rsidRPr="001416B0">
        <w:rPr>
          <w:rFonts w:ascii="Times New Roman" w:hAnsi="Times New Roman" w:cs="Times New Roman"/>
          <w:sz w:val="24"/>
          <w:szCs w:val="24"/>
        </w:rPr>
        <w:t xml:space="preserve"> is all true for our application.</w:t>
      </w:r>
    </w:p>
    <w:p w14:paraId="3DEAC0A9" w14:textId="77777777" w:rsidR="00CA303C" w:rsidRDefault="00CA303C" w:rsidP="00CA303C">
      <w:pPr>
        <w:ind w:left="720" w:right="567"/>
        <w:jc w:val="both"/>
        <w:rPr>
          <w:rFonts w:ascii="Times New Roman" w:hAnsi="Times New Roman"/>
          <w:b/>
          <w:sz w:val="24"/>
          <w:szCs w:val="24"/>
        </w:rPr>
      </w:pPr>
      <w:r w:rsidRPr="005E5EC6">
        <w:rPr>
          <w:rFonts w:ascii="Times New Roman" w:hAnsi="Times New Roman"/>
          <w:b/>
          <w:sz w:val="24"/>
          <w:szCs w:val="24"/>
        </w:rPr>
        <w:t>1.5.</w:t>
      </w:r>
      <w:r>
        <w:rPr>
          <w:rFonts w:ascii="Times New Roman" w:hAnsi="Times New Roman"/>
          <w:b/>
          <w:sz w:val="24"/>
          <w:szCs w:val="24"/>
        </w:rPr>
        <w:t>3</w:t>
      </w:r>
      <w:r w:rsidRPr="005E5EC6">
        <w:rPr>
          <w:rFonts w:ascii="Times New Roman" w:hAnsi="Times New Roman"/>
          <w:b/>
          <w:sz w:val="24"/>
          <w:szCs w:val="24"/>
        </w:rPr>
        <w:t xml:space="preserve"> </w:t>
      </w:r>
      <w:r>
        <w:rPr>
          <w:rFonts w:ascii="Times New Roman" w:hAnsi="Times New Roman"/>
          <w:b/>
          <w:sz w:val="24"/>
          <w:szCs w:val="24"/>
        </w:rPr>
        <w:t>Operational</w:t>
      </w:r>
      <w:r w:rsidRPr="005E5EC6">
        <w:rPr>
          <w:rFonts w:ascii="Times New Roman" w:hAnsi="Times New Roman"/>
          <w:b/>
          <w:sz w:val="24"/>
          <w:szCs w:val="24"/>
        </w:rPr>
        <w:t xml:space="preserve"> Feasibility</w:t>
      </w:r>
    </w:p>
    <w:p w14:paraId="2565B3B9" w14:textId="13FF9141" w:rsidR="00542CA8" w:rsidRPr="001416B0" w:rsidRDefault="00CA303C" w:rsidP="001416B0">
      <w:pPr>
        <w:spacing w:line="360" w:lineRule="auto"/>
        <w:ind w:left="720"/>
        <w:jc w:val="both"/>
        <w:rPr>
          <w:rFonts w:ascii="Times New Roman" w:hAnsi="Times New Roman" w:cs="Times New Roman"/>
          <w:b/>
          <w:sz w:val="24"/>
          <w:szCs w:val="24"/>
        </w:rPr>
      </w:pPr>
      <w:r w:rsidRPr="001416B0">
        <w:rPr>
          <w:rFonts w:ascii="Times New Roman" w:hAnsi="Times New Roman" w:cs="Times New Roman"/>
          <w:sz w:val="24"/>
          <w:szCs w:val="24"/>
        </w:rPr>
        <w:t xml:space="preserve">The system working is quite easy to use and learn due to its simple interface. </w:t>
      </w:r>
      <w:r w:rsidR="006147B3">
        <w:rPr>
          <w:rFonts w:ascii="Times New Roman" w:hAnsi="Times New Roman" w:cs="Times New Roman"/>
          <w:sz w:val="24"/>
          <w:szCs w:val="24"/>
        </w:rPr>
        <w:t xml:space="preserve">This project undertakes to develop a system that will only use a webcam and uses human eyes and facial gestures as a pointing device. </w:t>
      </w:r>
      <w:r w:rsidRPr="001416B0">
        <w:rPr>
          <w:rFonts w:ascii="Times New Roman" w:hAnsi="Times New Roman" w:cs="Times New Roman"/>
          <w:sz w:val="24"/>
          <w:szCs w:val="24"/>
        </w:rPr>
        <w:t>The user requires no special training for operating the system.</w:t>
      </w:r>
    </w:p>
    <w:p w14:paraId="62CFE094" w14:textId="7D4E26E8" w:rsidR="00CA303C" w:rsidRPr="00253235" w:rsidRDefault="00CA303C" w:rsidP="004C2E51">
      <w:pPr>
        <w:spacing w:before="240"/>
        <w:ind w:right="567"/>
        <w:jc w:val="both"/>
        <w:rPr>
          <w:rFonts w:ascii="Times New Roman" w:hAnsi="Times New Roman"/>
          <w:sz w:val="24"/>
          <w:szCs w:val="24"/>
        </w:rPr>
      </w:pPr>
      <w:r w:rsidRPr="00253235">
        <w:rPr>
          <w:rFonts w:ascii="Times New Roman" w:hAnsi="Times New Roman"/>
          <w:b/>
          <w:bCs/>
          <w:sz w:val="28"/>
          <w:szCs w:val="28"/>
        </w:rPr>
        <w:t>1.6 System Requirements</w:t>
      </w:r>
    </w:p>
    <w:p w14:paraId="5BE78487" w14:textId="77777777" w:rsidR="00CA303C" w:rsidRPr="00253235" w:rsidRDefault="00CA303C" w:rsidP="006B71F3">
      <w:pPr>
        <w:pStyle w:val="ListParagraph"/>
        <w:numPr>
          <w:ilvl w:val="2"/>
          <w:numId w:val="2"/>
        </w:numPr>
        <w:spacing w:after="200" w:line="276" w:lineRule="auto"/>
        <w:ind w:left="1440" w:right="567"/>
        <w:jc w:val="both"/>
        <w:rPr>
          <w:rFonts w:ascii="Times New Roman" w:hAnsi="Times New Roman"/>
          <w:b/>
          <w:bCs/>
          <w:sz w:val="28"/>
          <w:szCs w:val="28"/>
        </w:rPr>
      </w:pPr>
      <w:r w:rsidRPr="00253235">
        <w:rPr>
          <w:rFonts w:ascii="Times New Roman" w:hAnsi="Times New Roman"/>
          <w:b/>
          <w:bCs/>
          <w:sz w:val="28"/>
          <w:szCs w:val="28"/>
        </w:rPr>
        <w:t>Software Requirements</w:t>
      </w:r>
    </w:p>
    <w:p w14:paraId="5BD4050F" w14:textId="77777777" w:rsidR="00CA303C" w:rsidRPr="0090458E" w:rsidRDefault="00CA303C" w:rsidP="006B71F3">
      <w:pPr>
        <w:pStyle w:val="ListParagraph"/>
        <w:numPr>
          <w:ilvl w:val="0"/>
          <w:numId w:val="3"/>
        </w:numPr>
        <w:spacing w:after="200" w:line="360" w:lineRule="auto"/>
        <w:ind w:left="2160" w:right="567"/>
        <w:jc w:val="both"/>
        <w:rPr>
          <w:rFonts w:ascii="Times New Roman" w:hAnsi="Times New Roman"/>
          <w:bCs/>
          <w:sz w:val="24"/>
          <w:szCs w:val="24"/>
        </w:rPr>
      </w:pPr>
      <w:r w:rsidRPr="00253235">
        <w:rPr>
          <w:rFonts w:ascii="Times New Roman" w:hAnsi="Times New Roman"/>
          <w:bCs/>
          <w:sz w:val="24"/>
          <w:szCs w:val="24"/>
        </w:rPr>
        <w:t>Google Chrome brows</w:t>
      </w:r>
      <w:r>
        <w:rPr>
          <w:rFonts w:ascii="Times New Roman" w:hAnsi="Times New Roman"/>
          <w:bCs/>
          <w:sz w:val="24"/>
          <w:szCs w:val="24"/>
        </w:rPr>
        <w:t>er</w:t>
      </w:r>
    </w:p>
    <w:p w14:paraId="6FD2FE5E" w14:textId="734E58D8" w:rsidR="00CA303C" w:rsidRPr="00BD628F" w:rsidRDefault="0000276E" w:rsidP="006B71F3">
      <w:pPr>
        <w:pStyle w:val="ListParagraph"/>
        <w:numPr>
          <w:ilvl w:val="0"/>
          <w:numId w:val="3"/>
        </w:numPr>
        <w:spacing w:after="200" w:line="360" w:lineRule="auto"/>
        <w:ind w:left="2160" w:right="567"/>
        <w:jc w:val="both"/>
        <w:rPr>
          <w:rFonts w:ascii="Times New Roman" w:hAnsi="Times New Roman"/>
          <w:bCs/>
          <w:sz w:val="24"/>
          <w:szCs w:val="24"/>
        </w:rPr>
      </w:pPr>
      <w:r>
        <w:rPr>
          <w:rFonts w:ascii="Times New Roman" w:hAnsi="Times New Roman"/>
          <w:bCs/>
          <w:sz w:val="24"/>
          <w:szCs w:val="24"/>
        </w:rPr>
        <w:t>Programming Language: Python</w:t>
      </w:r>
    </w:p>
    <w:p w14:paraId="0C7547E6" w14:textId="1DB7126A" w:rsidR="00CA303C" w:rsidRPr="00D01120" w:rsidRDefault="0000276E" w:rsidP="006B71F3">
      <w:pPr>
        <w:pStyle w:val="ListParagraph"/>
        <w:numPr>
          <w:ilvl w:val="0"/>
          <w:numId w:val="3"/>
        </w:numPr>
        <w:spacing w:after="200" w:line="360" w:lineRule="auto"/>
        <w:ind w:left="2160" w:right="567"/>
        <w:jc w:val="both"/>
        <w:rPr>
          <w:rFonts w:ascii="Times New Roman" w:hAnsi="Times New Roman"/>
          <w:bCs/>
          <w:sz w:val="28"/>
          <w:szCs w:val="28"/>
        </w:rPr>
      </w:pPr>
      <w:r>
        <w:rPr>
          <w:rFonts w:ascii="Times New Roman" w:hAnsi="Times New Roman"/>
          <w:bCs/>
          <w:sz w:val="24"/>
          <w:szCs w:val="24"/>
        </w:rPr>
        <w:t>IDE: PyCharm/Jupyter</w:t>
      </w:r>
    </w:p>
    <w:p w14:paraId="0A53FDD4" w14:textId="77777777" w:rsidR="00CA303C" w:rsidRPr="00253235" w:rsidRDefault="00CA303C" w:rsidP="006B71F3">
      <w:pPr>
        <w:pStyle w:val="ListParagraph"/>
        <w:numPr>
          <w:ilvl w:val="2"/>
          <w:numId w:val="2"/>
        </w:numPr>
        <w:spacing w:after="200" w:line="360" w:lineRule="auto"/>
        <w:ind w:left="1440" w:right="567"/>
        <w:jc w:val="both"/>
        <w:rPr>
          <w:rFonts w:ascii="Times New Roman" w:hAnsi="Times New Roman"/>
          <w:b/>
          <w:bCs/>
          <w:sz w:val="28"/>
          <w:szCs w:val="28"/>
        </w:rPr>
      </w:pPr>
      <w:r w:rsidRPr="00253235">
        <w:rPr>
          <w:rFonts w:ascii="Times New Roman" w:hAnsi="Times New Roman"/>
          <w:b/>
          <w:bCs/>
          <w:sz w:val="28"/>
          <w:szCs w:val="28"/>
        </w:rPr>
        <w:t>Hardware Requirements</w:t>
      </w:r>
    </w:p>
    <w:p w14:paraId="533D5521" w14:textId="77777777" w:rsidR="00CA303C" w:rsidRDefault="00CA303C" w:rsidP="006B71F3">
      <w:pPr>
        <w:pStyle w:val="ListParagraph"/>
        <w:numPr>
          <w:ilvl w:val="0"/>
          <w:numId w:val="4"/>
        </w:numPr>
        <w:spacing w:after="200" w:line="360" w:lineRule="auto"/>
        <w:ind w:left="2160" w:right="567"/>
        <w:jc w:val="both"/>
        <w:rPr>
          <w:rFonts w:ascii="Times New Roman" w:hAnsi="Times New Roman"/>
          <w:bCs/>
          <w:sz w:val="24"/>
          <w:szCs w:val="24"/>
        </w:rPr>
      </w:pPr>
      <w:r>
        <w:rPr>
          <w:rFonts w:ascii="Times New Roman" w:hAnsi="Times New Roman"/>
          <w:bCs/>
          <w:sz w:val="24"/>
          <w:szCs w:val="24"/>
        </w:rPr>
        <w:t>Memory: 8-GB RAM</w:t>
      </w:r>
    </w:p>
    <w:p w14:paraId="72F7A5C8" w14:textId="77777777" w:rsidR="00CA303C" w:rsidRPr="00253235" w:rsidRDefault="00CA303C" w:rsidP="006B71F3">
      <w:pPr>
        <w:pStyle w:val="ListParagraph"/>
        <w:numPr>
          <w:ilvl w:val="0"/>
          <w:numId w:val="4"/>
        </w:numPr>
        <w:spacing w:after="200" w:line="360" w:lineRule="auto"/>
        <w:ind w:left="2160" w:right="567"/>
        <w:jc w:val="both"/>
        <w:rPr>
          <w:rFonts w:ascii="Times New Roman" w:hAnsi="Times New Roman"/>
          <w:bCs/>
          <w:sz w:val="24"/>
          <w:szCs w:val="24"/>
        </w:rPr>
      </w:pPr>
      <w:r>
        <w:rPr>
          <w:rFonts w:ascii="Times New Roman" w:hAnsi="Times New Roman"/>
          <w:bCs/>
          <w:sz w:val="24"/>
          <w:szCs w:val="24"/>
        </w:rPr>
        <w:t>Display: Resolution of 1024 x 768</w:t>
      </w:r>
    </w:p>
    <w:p w14:paraId="219FDED9" w14:textId="77777777" w:rsidR="00CA303C" w:rsidRPr="00253235" w:rsidRDefault="00CA303C" w:rsidP="006B71F3">
      <w:pPr>
        <w:pStyle w:val="ListParagraph"/>
        <w:numPr>
          <w:ilvl w:val="0"/>
          <w:numId w:val="4"/>
        </w:numPr>
        <w:spacing w:after="200" w:line="360" w:lineRule="auto"/>
        <w:ind w:left="2160" w:right="567"/>
        <w:jc w:val="both"/>
        <w:rPr>
          <w:rFonts w:ascii="Times New Roman" w:hAnsi="Times New Roman"/>
          <w:bCs/>
          <w:sz w:val="24"/>
          <w:szCs w:val="24"/>
        </w:rPr>
      </w:pPr>
      <w:r w:rsidRPr="00253235">
        <w:rPr>
          <w:rFonts w:ascii="Times New Roman" w:hAnsi="Times New Roman"/>
          <w:bCs/>
          <w:sz w:val="24"/>
          <w:szCs w:val="24"/>
        </w:rPr>
        <w:t xml:space="preserve">Processor: </w:t>
      </w:r>
      <w:r>
        <w:rPr>
          <w:rFonts w:ascii="Times New Roman" w:hAnsi="Times New Roman"/>
          <w:bCs/>
          <w:sz w:val="24"/>
          <w:szCs w:val="24"/>
        </w:rPr>
        <w:t>Intel CORE i5 8</w:t>
      </w:r>
      <w:r w:rsidRPr="003C1448">
        <w:rPr>
          <w:rFonts w:ascii="Times New Roman" w:hAnsi="Times New Roman"/>
          <w:bCs/>
          <w:sz w:val="24"/>
          <w:szCs w:val="24"/>
          <w:vertAlign w:val="superscript"/>
        </w:rPr>
        <w:t>th</w:t>
      </w:r>
      <w:r>
        <w:rPr>
          <w:rFonts w:ascii="Times New Roman" w:hAnsi="Times New Roman"/>
          <w:bCs/>
          <w:sz w:val="24"/>
          <w:szCs w:val="24"/>
        </w:rPr>
        <w:t xml:space="preserve"> GEN (1.6 gigahertz (GHz)).</w:t>
      </w:r>
    </w:p>
    <w:p w14:paraId="2614A647" w14:textId="099B8BBF" w:rsidR="00C648EE" w:rsidRDefault="00C648EE" w:rsidP="00283300">
      <w:pPr>
        <w:spacing w:after="0" w:line="360" w:lineRule="auto"/>
        <w:textAlignment w:val="baseline"/>
        <w:rPr>
          <w:rFonts w:ascii="Times New Roman" w:eastAsia="Times New Roman" w:hAnsi="Times New Roman" w:cs="Times New Roman"/>
          <w:lang w:eastAsia="en-IN"/>
        </w:rPr>
      </w:pPr>
    </w:p>
    <w:p w14:paraId="2F4CC74D" w14:textId="426B66B4" w:rsidR="004C2E51" w:rsidRDefault="004C2E51" w:rsidP="00283300">
      <w:pPr>
        <w:spacing w:after="0" w:line="360" w:lineRule="auto"/>
        <w:textAlignment w:val="baseline"/>
        <w:rPr>
          <w:rFonts w:ascii="Times New Roman" w:eastAsia="Times New Roman" w:hAnsi="Times New Roman" w:cs="Times New Roman"/>
          <w:lang w:eastAsia="en-IN"/>
        </w:rPr>
      </w:pPr>
    </w:p>
    <w:p w14:paraId="2D4FDF5C" w14:textId="782C75AD" w:rsidR="004C2E51" w:rsidRDefault="004C2E51" w:rsidP="00283300">
      <w:pPr>
        <w:spacing w:after="0" w:line="360" w:lineRule="auto"/>
        <w:textAlignment w:val="baseline"/>
        <w:rPr>
          <w:rFonts w:ascii="Times New Roman" w:eastAsia="Times New Roman" w:hAnsi="Times New Roman" w:cs="Times New Roman"/>
          <w:lang w:eastAsia="en-IN"/>
        </w:rPr>
      </w:pPr>
    </w:p>
    <w:p w14:paraId="5CAB540C" w14:textId="162095B7" w:rsidR="004C2E51" w:rsidRDefault="004C2E51" w:rsidP="00283300">
      <w:pPr>
        <w:spacing w:after="0" w:line="360" w:lineRule="auto"/>
        <w:textAlignment w:val="baseline"/>
        <w:rPr>
          <w:rFonts w:ascii="Times New Roman" w:eastAsia="Times New Roman" w:hAnsi="Times New Roman" w:cs="Times New Roman"/>
          <w:lang w:eastAsia="en-IN"/>
        </w:rPr>
      </w:pPr>
    </w:p>
    <w:p w14:paraId="7B1C56C2" w14:textId="2EAB9FA6" w:rsidR="004C2E51" w:rsidRDefault="004C2E51" w:rsidP="00283300">
      <w:pPr>
        <w:spacing w:after="0" w:line="360" w:lineRule="auto"/>
        <w:textAlignment w:val="baseline"/>
        <w:rPr>
          <w:rFonts w:ascii="Times New Roman" w:eastAsia="Times New Roman" w:hAnsi="Times New Roman" w:cs="Times New Roman"/>
          <w:lang w:eastAsia="en-IN"/>
        </w:rPr>
      </w:pPr>
    </w:p>
    <w:p w14:paraId="091870C9" w14:textId="476048FE" w:rsidR="004C2E51" w:rsidRDefault="004C2E51" w:rsidP="00283300">
      <w:pPr>
        <w:spacing w:after="0" w:line="360" w:lineRule="auto"/>
        <w:textAlignment w:val="baseline"/>
        <w:rPr>
          <w:rFonts w:ascii="Times New Roman" w:eastAsia="Times New Roman" w:hAnsi="Times New Roman" w:cs="Times New Roman"/>
          <w:lang w:eastAsia="en-IN"/>
        </w:rPr>
      </w:pPr>
    </w:p>
    <w:p w14:paraId="53DD06CC" w14:textId="7CB4E69D" w:rsidR="004C2E51" w:rsidRDefault="004C2E51" w:rsidP="00283300">
      <w:pPr>
        <w:spacing w:after="0" w:line="360" w:lineRule="auto"/>
        <w:textAlignment w:val="baseline"/>
        <w:rPr>
          <w:rFonts w:ascii="Times New Roman" w:eastAsia="Times New Roman" w:hAnsi="Times New Roman" w:cs="Times New Roman"/>
          <w:lang w:eastAsia="en-IN"/>
        </w:rPr>
      </w:pPr>
    </w:p>
    <w:p w14:paraId="430000B5" w14:textId="77777777" w:rsidR="00CD2BCA" w:rsidRDefault="00CD2BCA" w:rsidP="00283300">
      <w:pPr>
        <w:spacing w:after="0" w:line="360" w:lineRule="auto"/>
        <w:textAlignment w:val="baseline"/>
        <w:rPr>
          <w:rFonts w:ascii="Times New Roman" w:eastAsia="Times New Roman" w:hAnsi="Times New Roman" w:cs="Times New Roman"/>
          <w:lang w:eastAsia="en-IN"/>
        </w:rPr>
      </w:pPr>
    </w:p>
    <w:p w14:paraId="7AC81F98" w14:textId="534B5179" w:rsidR="004C2E51" w:rsidRDefault="004C2E51" w:rsidP="00283300">
      <w:pPr>
        <w:spacing w:after="0" w:line="360" w:lineRule="auto"/>
        <w:textAlignment w:val="baseline"/>
        <w:rPr>
          <w:rFonts w:ascii="Times New Roman" w:eastAsia="Times New Roman" w:hAnsi="Times New Roman" w:cs="Times New Roman"/>
          <w:lang w:eastAsia="en-IN"/>
        </w:rPr>
      </w:pPr>
    </w:p>
    <w:p w14:paraId="0B8173E4" w14:textId="77777777" w:rsidR="004C2E51" w:rsidRPr="004A0643" w:rsidRDefault="004C2E51" w:rsidP="00283300">
      <w:pPr>
        <w:spacing w:after="0" w:line="360" w:lineRule="auto"/>
        <w:textAlignment w:val="baseline"/>
        <w:rPr>
          <w:rFonts w:ascii="Times New Roman" w:eastAsia="Times New Roman" w:hAnsi="Times New Roman" w:cs="Times New Roman"/>
          <w:lang w:eastAsia="en-IN"/>
          <w:rPrChange w:id="228" w:author="Sravya Patharlapalli" w:date="2021-12-16T19:19:00Z">
            <w:rPr>
              <w:rFonts w:ascii="Calibri" w:eastAsia="Times New Roman" w:hAnsi="Calibri" w:cs="Calibri"/>
              <w:lang w:eastAsia="en-IN"/>
            </w:rPr>
          </w:rPrChange>
        </w:rPr>
      </w:pPr>
    </w:p>
    <w:p w14:paraId="2ADE39B2" w14:textId="7EAD11A6" w:rsidR="00DD09E0" w:rsidRPr="004A0643" w:rsidRDefault="06451C10" w:rsidP="00693A81">
      <w:pPr>
        <w:spacing w:after="0" w:line="480" w:lineRule="auto"/>
        <w:jc w:val="center"/>
        <w:textAlignment w:val="baseline"/>
        <w:rPr>
          <w:rFonts w:ascii="Times New Roman" w:eastAsia="Times New Roman" w:hAnsi="Times New Roman" w:cs="Times New Roman"/>
          <w:sz w:val="32"/>
          <w:szCs w:val="32"/>
          <w:lang w:eastAsia="en-IN"/>
          <w:rPrChange w:id="229" w:author="Sravya Patharlapalli" w:date="2021-12-16T19:19:00Z">
            <w:rPr>
              <w:rFonts w:ascii="Segoe UI" w:eastAsia="Times New Roman" w:hAnsi="Segoe UI" w:cs="Segoe UI"/>
              <w:sz w:val="32"/>
              <w:szCs w:val="32"/>
              <w:lang w:eastAsia="en-IN"/>
            </w:rPr>
          </w:rPrChange>
        </w:rPr>
      </w:pPr>
      <w:r w:rsidRPr="004A0643">
        <w:rPr>
          <w:rFonts w:ascii="Times New Roman" w:eastAsia="Times New Roman" w:hAnsi="Times New Roman" w:cs="Times New Roman"/>
          <w:b/>
          <w:bCs/>
          <w:color w:val="000000" w:themeColor="text1"/>
          <w:sz w:val="32"/>
          <w:szCs w:val="32"/>
          <w:lang w:val="en-US" w:eastAsia="en-IN"/>
        </w:rPr>
        <w:lastRenderedPageBreak/>
        <w:t xml:space="preserve">2. </w:t>
      </w:r>
      <w:r w:rsidR="00C4405E">
        <w:rPr>
          <w:rFonts w:ascii="Times New Roman" w:eastAsia="Times New Roman" w:hAnsi="Times New Roman" w:cs="Times New Roman"/>
          <w:b/>
          <w:color w:val="000000" w:themeColor="text1"/>
          <w:sz w:val="32"/>
          <w:szCs w:val="32"/>
          <w:lang w:val="en-US" w:eastAsia="en-IN"/>
        </w:rPr>
        <w:t>REQUIREMENT</w:t>
      </w:r>
      <w:r w:rsidR="00457A86">
        <w:rPr>
          <w:rFonts w:ascii="Times New Roman" w:eastAsia="Times New Roman" w:hAnsi="Times New Roman" w:cs="Times New Roman"/>
          <w:b/>
          <w:color w:val="000000" w:themeColor="text1"/>
          <w:sz w:val="32"/>
          <w:szCs w:val="32"/>
          <w:lang w:val="en-US" w:eastAsia="en-IN"/>
        </w:rPr>
        <w:t>S</w:t>
      </w:r>
      <w:r w:rsidR="00C4405E">
        <w:rPr>
          <w:rFonts w:ascii="Times New Roman" w:eastAsia="Times New Roman" w:hAnsi="Times New Roman" w:cs="Times New Roman"/>
          <w:b/>
          <w:color w:val="000000" w:themeColor="text1"/>
          <w:sz w:val="32"/>
          <w:szCs w:val="32"/>
          <w:lang w:val="en-US" w:eastAsia="en-IN"/>
        </w:rPr>
        <w:t xml:space="preserve"> SPECIFICATION</w:t>
      </w:r>
      <w:r w:rsidR="00DD09E0" w:rsidRPr="004A0643">
        <w:rPr>
          <w:rFonts w:ascii="Times New Roman" w:eastAsia="Times New Roman" w:hAnsi="Times New Roman" w:cs="Times New Roman"/>
          <w:color w:val="000000" w:themeColor="text1"/>
          <w:sz w:val="32"/>
          <w:szCs w:val="32"/>
          <w:lang w:eastAsia="en-IN"/>
        </w:rPr>
        <w:t> </w:t>
      </w:r>
    </w:p>
    <w:p w14:paraId="2A5830DD" w14:textId="054EC8B8" w:rsidR="00DD09E0" w:rsidRPr="004A0643" w:rsidRDefault="00C4405E" w:rsidP="00693A81">
      <w:pPr>
        <w:spacing w:after="0" w:line="480" w:lineRule="auto"/>
        <w:textAlignment w:val="baseline"/>
        <w:rPr>
          <w:rFonts w:ascii="Times New Roman" w:eastAsia="Times New Roman" w:hAnsi="Times New Roman" w:cs="Times New Roman"/>
          <w:sz w:val="28"/>
          <w:szCs w:val="28"/>
          <w:lang w:eastAsia="en-IN"/>
          <w:rPrChange w:id="230" w:author="Sravya Patharlapalli" w:date="2021-12-16T19:19:00Z">
            <w:rPr>
              <w:rFonts w:ascii="Segoe UI" w:eastAsia="Times New Roman" w:hAnsi="Segoe UI" w:cs="Segoe UI"/>
              <w:sz w:val="28"/>
              <w:szCs w:val="28"/>
              <w:lang w:eastAsia="en-IN"/>
            </w:rPr>
          </w:rPrChange>
        </w:rPr>
      </w:pPr>
      <w:r>
        <w:rPr>
          <w:rFonts w:ascii="Times New Roman" w:eastAsia="Times New Roman" w:hAnsi="Times New Roman" w:cs="Times New Roman"/>
          <w:b/>
          <w:color w:val="000000" w:themeColor="text1"/>
          <w:sz w:val="28"/>
          <w:szCs w:val="28"/>
          <w:lang w:val="en-US" w:eastAsia="en-IN"/>
        </w:rPr>
        <w:t>2.1. Functional Requirements</w:t>
      </w:r>
      <w:r w:rsidR="00DD09E0" w:rsidRPr="004A0643">
        <w:rPr>
          <w:rFonts w:ascii="Times New Roman" w:eastAsia="Times New Roman" w:hAnsi="Times New Roman" w:cs="Times New Roman"/>
          <w:b/>
          <w:color w:val="000000" w:themeColor="text1"/>
          <w:sz w:val="28"/>
          <w:szCs w:val="28"/>
          <w:lang w:val="en-US" w:eastAsia="en-IN"/>
        </w:rPr>
        <w:t> </w:t>
      </w:r>
      <w:r w:rsidR="00DD09E0" w:rsidRPr="004A0643">
        <w:rPr>
          <w:rFonts w:ascii="Times New Roman" w:eastAsia="Times New Roman" w:hAnsi="Times New Roman" w:cs="Times New Roman"/>
          <w:color w:val="000000" w:themeColor="text1"/>
          <w:sz w:val="28"/>
          <w:szCs w:val="28"/>
          <w:lang w:eastAsia="en-IN"/>
        </w:rPr>
        <w:t> </w:t>
      </w:r>
    </w:p>
    <w:p w14:paraId="028E5BD0" w14:textId="79B05C17" w:rsidR="00236046" w:rsidRPr="005A4BD0" w:rsidRDefault="00236046" w:rsidP="00236046">
      <w:pPr>
        <w:shd w:val="clear" w:color="auto" w:fill="FFFFFF"/>
        <w:spacing w:after="0" w:line="360" w:lineRule="auto"/>
        <w:jc w:val="both"/>
        <w:rPr>
          <w:rFonts w:ascii="Verdana" w:eastAsia="Times New Roman" w:hAnsi="Verdana" w:cs="Times New Roman"/>
          <w:sz w:val="24"/>
          <w:szCs w:val="24"/>
        </w:rPr>
      </w:pPr>
      <w:r w:rsidRPr="00236046">
        <w:rPr>
          <w:rFonts w:ascii="Times New Roman" w:eastAsia="Times New Roman" w:hAnsi="Times New Roman" w:cs="Times New Roman"/>
          <w:sz w:val="24"/>
          <w:szCs w:val="24"/>
        </w:rPr>
        <w:t>Functional requirements should include functions performed by a specific screen, outline work-flows performed by the system, and other business or compliance requirements the system must meet.</w:t>
      </w:r>
      <w:r>
        <w:rPr>
          <w:rFonts w:ascii="Times New Roman" w:eastAsia="Times New Roman" w:hAnsi="Times New Roman" w:cs="Times New Roman"/>
          <w:sz w:val="24"/>
          <w:szCs w:val="24"/>
        </w:rPr>
        <w:t xml:space="preserve"> </w:t>
      </w:r>
      <w:r w:rsidRPr="00236046">
        <w:rPr>
          <w:rFonts w:ascii="Times New Roman" w:eastAsia="Times New Roman" w:hAnsi="Times New Roman" w:cs="Times New Roman"/>
          <w:sz w:val="24"/>
          <w:szCs w:val="24"/>
        </w:rPr>
        <w:t>Functional requirements specify which output file should be produced from the given file</w:t>
      </w:r>
      <w:r>
        <w:rPr>
          <w:rFonts w:ascii="Times New Roman" w:eastAsia="Times New Roman" w:hAnsi="Times New Roman" w:cs="Times New Roman"/>
          <w:sz w:val="24"/>
          <w:szCs w:val="24"/>
        </w:rPr>
        <w:t>,</w:t>
      </w:r>
      <w:r w:rsidRPr="00236046">
        <w:rPr>
          <w:rFonts w:ascii="Times New Roman" w:eastAsia="Times New Roman" w:hAnsi="Times New Roman" w:cs="Times New Roman"/>
          <w:sz w:val="24"/>
          <w:szCs w:val="24"/>
        </w:rPr>
        <w:t xml:space="preserve"> they describe the relationship between the input and output of the system, for each functional requirement a detailed description of all data inputs and their source and the range of valid inputs must be specified.</w:t>
      </w:r>
      <w:r>
        <w:rPr>
          <w:rFonts w:ascii="Times New Roman" w:eastAsia="Times New Roman" w:hAnsi="Times New Roman" w:cs="Times New Roman"/>
          <w:sz w:val="24"/>
          <w:szCs w:val="24"/>
        </w:rPr>
        <w:t xml:space="preserve"> </w:t>
      </w:r>
      <w:r w:rsidRPr="00236046">
        <w:rPr>
          <w:rFonts w:ascii="Times New Roman" w:eastAsia="Times New Roman" w:hAnsi="Times New Roman" w:cs="Times New Roman"/>
          <w:sz w:val="24"/>
          <w:szCs w:val="24"/>
        </w:rPr>
        <w:t>If a user requirement specification was written, all requirements outlined in the user requirements specifications should be addressed in the functional requirements.</w:t>
      </w:r>
    </w:p>
    <w:p w14:paraId="6581F092" w14:textId="62D60CDB" w:rsidR="00A61DA5" w:rsidRPr="004A0643" w:rsidRDefault="00A61DA5" w:rsidP="001037A1">
      <w:pPr>
        <w:spacing w:line="360" w:lineRule="auto"/>
        <w:jc w:val="both"/>
        <w:rPr>
          <w:rFonts w:ascii="Times New Roman" w:eastAsia="Times New Roman" w:hAnsi="Times New Roman" w:cs="Times New Roman"/>
          <w:sz w:val="18"/>
          <w:szCs w:val="18"/>
          <w:lang w:eastAsia="en-IN"/>
        </w:rPr>
      </w:pPr>
    </w:p>
    <w:p w14:paraId="44F70567" w14:textId="33BAE83C" w:rsidR="00A61DA5" w:rsidRPr="004A0643" w:rsidRDefault="00C4405E" w:rsidP="00C4405E">
      <w:pPr>
        <w:spacing w:after="0" w:line="480" w:lineRule="auto"/>
        <w:ind w:firstLine="720"/>
        <w:jc w:val="both"/>
        <w:rPr>
          <w:rFonts w:ascii="Times New Roman" w:eastAsia="Times New Roman" w:hAnsi="Times New Roman" w:cs="Times New Roman"/>
          <w:sz w:val="20"/>
          <w:szCs w:val="20"/>
          <w:lang w:eastAsia="en-IN"/>
        </w:rPr>
      </w:pPr>
      <w:r>
        <w:rPr>
          <w:rFonts w:ascii="Times New Roman" w:eastAsia="Times New Roman" w:hAnsi="Times New Roman" w:cs="Times New Roman"/>
          <w:b/>
          <w:color w:val="000000" w:themeColor="text1"/>
          <w:sz w:val="28"/>
          <w:szCs w:val="28"/>
          <w:lang w:eastAsia="en-IN"/>
        </w:rPr>
        <w:t>Functionality 2.1.1.</w:t>
      </w:r>
      <w:r w:rsidR="00A61DA5" w:rsidRPr="004A0643">
        <w:rPr>
          <w:rFonts w:ascii="Times New Roman" w:eastAsia="Times New Roman" w:hAnsi="Times New Roman" w:cs="Times New Roman"/>
          <w:b/>
          <w:color w:val="000000" w:themeColor="text1"/>
          <w:sz w:val="28"/>
          <w:szCs w:val="28"/>
          <w:lang w:eastAsia="en-IN"/>
        </w:rPr>
        <w:t xml:space="preserve"> </w:t>
      </w:r>
      <w:r w:rsidR="00236046">
        <w:rPr>
          <w:rFonts w:ascii="Times New Roman" w:eastAsia="Times New Roman" w:hAnsi="Times New Roman" w:cs="Times New Roman"/>
          <w:b/>
          <w:color w:val="000000" w:themeColor="text1"/>
          <w:sz w:val="28"/>
          <w:szCs w:val="28"/>
          <w:lang w:eastAsia="en-IN"/>
        </w:rPr>
        <w:t>Eye Detection</w:t>
      </w:r>
    </w:p>
    <w:p w14:paraId="675881D4" w14:textId="59719C61" w:rsidR="00A61DA5" w:rsidRPr="00236046" w:rsidRDefault="00236046" w:rsidP="001037A1">
      <w:pPr>
        <w:spacing w:line="360" w:lineRule="auto"/>
        <w:ind w:left="720"/>
        <w:jc w:val="both"/>
      </w:pPr>
      <w:r w:rsidRPr="00236046">
        <w:rPr>
          <w:rFonts w:ascii="Times New Roman" w:hAnsi="Times New Roman" w:cs="Times New Roman"/>
          <w:sz w:val="24"/>
          <w:szCs w:val="24"/>
          <w:shd w:val="clear" w:color="auto" w:fill="FFFFFF"/>
        </w:rPr>
        <w:t xml:space="preserve">There is a variety of computer applications that identify the eye in digital images, like- security </w:t>
      </w:r>
      <w:r>
        <w:rPr>
          <w:rFonts w:ascii="Times New Roman" w:hAnsi="Times New Roman" w:cs="Times New Roman"/>
          <w:sz w:val="24"/>
          <w:szCs w:val="24"/>
          <w:shd w:val="clear" w:color="auto" w:fill="FFFFFF"/>
        </w:rPr>
        <w:t>systems</w:t>
      </w:r>
      <w:r w:rsidRPr="00236046">
        <w:rPr>
          <w:rFonts w:ascii="Times New Roman" w:hAnsi="Times New Roman" w:cs="Times New Roman"/>
          <w:sz w:val="24"/>
          <w:szCs w:val="24"/>
          <w:shd w:val="clear" w:color="auto" w:fill="FFFFFF"/>
        </w:rPr>
        <w:t>, criminal identification, healthcare</w:t>
      </w:r>
      <w:r>
        <w:rPr>
          <w:rFonts w:ascii="Times New Roman" w:hAnsi="Times New Roman" w:cs="Times New Roman"/>
          <w:sz w:val="24"/>
          <w:szCs w:val="24"/>
          <w:shd w:val="clear" w:color="auto" w:fill="FFFFFF"/>
        </w:rPr>
        <w:t>,</w:t>
      </w:r>
      <w:r w:rsidRPr="00236046">
        <w:rPr>
          <w:rFonts w:ascii="Times New Roman" w:hAnsi="Times New Roman" w:cs="Times New Roman"/>
          <w:sz w:val="24"/>
          <w:szCs w:val="24"/>
          <w:shd w:val="clear" w:color="auto" w:fill="FFFFFF"/>
        </w:rPr>
        <w:t xml:space="preserve"> and so on. The eye-detection algorithms focus on the detection of the frontal human eye. The Python </w:t>
      </w:r>
      <w:proofErr w:type="spellStart"/>
      <w:r w:rsidRPr="00236046">
        <w:rPr>
          <w:rFonts w:ascii="Times New Roman" w:hAnsi="Times New Roman" w:cs="Times New Roman"/>
          <w:sz w:val="24"/>
          <w:szCs w:val="24"/>
          <w:shd w:val="clear" w:color="auto" w:fill="FFFFFF"/>
        </w:rPr>
        <w:t>OpenCV</w:t>
      </w:r>
      <w:proofErr w:type="spellEnd"/>
      <w:r w:rsidRPr="00236046">
        <w:rPr>
          <w:rFonts w:ascii="Times New Roman" w:hAnsi="Times New Roman" w:cs="Times New Roman"/>
          <w:sz w:val="24"/>
          <w:szCs w:val="24"/>
          <w:shd w:val="clear" w:color="auto" w:fill="FFFFFF"/>
        </w:rPr>
        <w:t xml:space="preserve"> library functions are mainly aimed at real-time computer vision. It is mainly used to do all the </w:t>
      </w:r>
      <w:r>
        <w:rPr>
          <w:rFonts w:ascii="Times New Roman" w:hAnsi="Times New Roman" w:cs="Times New Roman"/>
          <w:sz w:val="24"/>
          <w:szCs w:val="24"/>
          <w:shd w:val="clear" w:color="auto" w:fill="FFFFFF"/>
        </w:rPr>
        <w:t>operations</w:t>
      </w:r>
      <w:r w:rsidRPr="00236046">
        <w:rPr>
          <w:rFonts w:ascii="Times New Roman" w:hAnsi="Times New Roman" w:cs="Times New Roman"/>
          <w:sz w:val="24"/>
          <w:szCs w:val="24"/>
          <w:shd w:val="clear" w:color="auto" w:fill="FFFFFF"/>
        </w:rPr>
        <w:t xml:space="preserve"> for image processing as well as detecting objects. </w:t>
      </w:r>
      <w:proofErr w:type="spellStart"/>
      <w:r w:rsidRPr="00236046">
        <w:rPr>
          <w:rFonts w:ascii="Times New Roman" w:hAnsi="Times New Roman" w:cs="Times New Roman"/>
          <w:sz w:val="24"/>
          <w:szCs w:val="24"/>
          <w:shd w:val="clear" w:color="auto" w:fill="FFFFFF"/>
        </w:rPr>
        <w:t>OpenCV</w:t>
      </w:r>
      <w:proofErr w:type="spellEnd"/>
      <w:r w:rsidRPr="00236046">
        <w:rPr>
          <w:rFonts w:ascii="Times New Roman" w:hAnsi="Times New Roman" w:cs="Times New Roman"/>
          <w:sz w:val="24"/>
          <w:szCs w:val="24"/>
          <w:shd w:val="clear" w:color="auto" w:fill="FFFFFF"/>
        </w:rPr>
        <w:t xml:space="preserve"> already contains many pre-trained classifiers for face, eyes, smile</w:t>
      </w:r>
      <w:r>
        <w:rPr>
          <w:rFonts w:ascii="Times New Roman" w:hAnsi="Times New Roman" w:cs="Times New Roman"/>
          <w:sz w:val="24"/>
          <w:szCs w:val="24"/>
          <w:shd w:val="clear" w:color="auto" w:fill="FFFFFF"/>
        </w:rPr>
        <w:t>,</w:t>
      </w:r>
      <w:r w:rsidRPr="00236046">
        <w:rPr>
          <w:rFonts w:ascii="Times New Roman" w:hAnsi="Times New Roman" w:cs="Times New Roman"/>
          <w:sz w:val="24"/>
          <w:szCs w:val="24"/>
          <w:shd w:val="clear" w:color="auto" w:fill="FFFFFF"/>
        </w:rPr>
        <w:t xml:space="preserve"> etc</w:t>
      </w:r>
      <w:r>
        <w:rPr>
          <w:rFonts w:ascii="Times New Roman" w:hAnsi="Times New Roman" w:cs="Times New Roman"/>
          <w:sz w:val="24"/>
          <w:szCs w:val="24"/>
          <w:shd w:val="clear" w:color="auto" w:fill="FFFFFF"/>
        </w:rPr>
        <w:t>.</w:t>
      </w:r>
    </w:p>
    <w:p w14:paraId="6810933C" w14:textId="5A34504D" w:rsidR="00C649E5" w:rsidRPr="00B36D19" w:rsidRDefault="00A61DA5" w:rsidP="00B36D19">
      <w:pPr>
        <w:spacing w:after="0" w:line="480" w:lineRule="auto"/>
        <w:ind w:firstLine="720"/>
        <w:jc w:val="both"/>
        <w:rPr>
          <w:ins w:id="231" w:author="Sravya Patharlapalli" w:date="2021-12-16T19:18:00Z"/>
          <w:rFonts w:ascii="Times New Roman" w:eastAsia="Times New Roman" w:hAnsi="Times New Roman" w:cs="Times New Roman"/>
          <w:sz w:val="20"/>
          <w:szCs w:val="20"/>
          <w:lang w:eastAsia="en-IN"/>
        </w:rPr>
      </w:pPr>
      <w:r w:rsidRPr="004A0643">
        <w:rPr>
          <w:rFonts w:ascii="Times New Roman" w:eastAsia="Times New Roman" w:hAnsi="Times New Roman" w:cs="Times New Roman"/>
          <w:b/>
          <w:color w:val="000000" w:themeColor="text1"/>
          <w:sz w:val="28"/>
          <w:szCs w:val="28"/>
          <w:lang w:eastAsia="en-IN"/>
        </w:rPr>
        <w:t>Functionality 2</w:t>
      </w:r>
      <w:r w:rsidR="00B36D19">
        <w:rPr>
          <w:rFonts w:ascii="Times New Roman" w:eastAsia="Times New Roman" w:hAnsi="Times New Roman" w:cs="Times New Roman"/>
          <w:b/>
          <w:color w:val="000000" w:themeColor="text1"/>
          <w:sz w:val="28"/>
          <w:szCs w:val="28"/>
          <w:lang w:eastAsia="en-IN"/>
        </w:rPr>
        <w:t>.1.2.</w:t>
      </w:r>
      <w:r w:rsidRPr="004A0643">
        <w:rPr>
          <w:rFonts w:ascii="Times New Roman" w:eastAsia="Times New Roman" w:hAnsi="Times New Roman" w:cs="Times New Roman"/>
          <w:b/>
          <w:color w:val="000000" w:themeColor="text1"/>
          <w:sz w:val="28"/>
          <w:szCs w:val="28"/>
          <w:lang w:eastAsia="en-IN"/>
        </w:rPr>
        <w:t xml:space="preserve"> </w:t>
      </w:r>
      <w:r w:rsidR="00236046">
        <w:rPr>
          <w:rFonts w:ascii="Times New Roman" w:eastAsia="Times New Roman" w:hAnsi="Times New Roman" w:cs="Times New Roman"/>
          <w:b/>
          <w:color w:val="000000" w:themeColor="text1"/>
          <w:sz w:val="28"/>
          <w:szCs w:val="28"/>
          <w:lang w:eastAsia="en-IN"/>
        </w:rPr>
        <w:t>Eye Blink Detection</w:t>
      </w:r>
    </w:p>
    <w:p w14:paraId="6DB07C7D" w14:textId="357F9222" w:rsidR="00A61DA5" w:rsidRPr="001416B0" w:rsidRDefault="0054418D">
      <w:pPr>
        <w:spacing w:line="360" w:lineRule="auto"/>
        <w:ind w:left="720"/>
        <w:jc w:val="both"/>
        <w:pPrChange w:id="232" w:author="Sravya Patharlapalli" w:date="2021-12-16T19:18:00Z">
          <w:pPr>
            <w:pStyle w:val="NormalWeb"/>
            <w:spacing w:before="0" w:beforeAutospacing="0" w:after="0" w:afterAutospacing="0" w:line="360" w:lineRule="auto"/>
            <w:ind w:firstLine="720"/>
            <w:jc w:val="both"/>
          </w:pPr>
        </w:pPrChange>
      </w:pPr>
      <w:r w:rsidRPr="0054418D">
        <w:rPr>
          <w:rFonts w:ascii="Times New Roman" w:hAnsi="Times New Roman" w:cs="Times New Roman"/>
          <w:spacing w:val="2"/>
          <w:sz w:val="24"/>
          <w:szCs w:val="24"/>
          <w:shd w:val="clear" w:color="auto" w:fill="FFFFFF"/>
        </w:rPr>
        <w:t xml:space="preserve">Here in the project, we will use the python language along with the </w:t>
      </w:r>
      <w:proofErr w:type="spellStart"/>
      <w:r w:rsidRPr="0054418D">
        <w:rPr>
          <w:rFonts w:ascii="Times New Roman" w:hAnsi="Times New Roman" w:cs="Times New Roman"/>
          <w:spacing w:val="2"/>
          <w:sz w:val="24"/>
          <w:szCs w:val="24"/>
          <w:shd w:val="clear" w:color="auto" w:fill="FFFFFF"/>
        </w:rPr>
        <w:t>OpenCV</w:t>
      </w:r>
      <w:proofErr w:type="spellEnd"/>
      <w:r w:rsidRPr="0054418D">
        <w:rPr>
          <w:rFonts w:ascii="Times New Roman" w:hAnsi="Times New Roman" w:cs="Times New Roman"/>
          <w:spacing w:val="2"/>
          <w:sz w:val="24"/>
          <w:szCs w:val="24"/>
          <w:shd w:val="clear" w:color="auto" w:fill="FFFFFF"/>
        </w:rPr>
        <w:t xml:space="preserve"> library for the algorithm execution and image processing respectively. The </w:t>
      </w:r>
      <w:proofErr w:type="spellStart"/>
      <w:r w:rsidRPr="0054418D">
        <w:rPr>
          <w:rFonts w:ascii="Times New Roman" w:hAnsi="Times New Roman" w:cs="Times New Roman"/>
          <w:spacing w:val="2"/>
          <w:sz w:val="24"/>
          <w:szCs w:val="24"/>
          <w:shd w:val="clear" w:color="auto" w:fill="FFFFFF"/>
        </w:rPr>
        <w:t>haar</w:t>
      </w:r>
      <w:proofErr w:type="spellEnd"/>
      <w:r w:rsidRPr="0054418D">
        <w:rPr>
          <w:rFonts w:ascii="Times New Roman" w:hAnsi="Times New Roman" w:cs="Times New Roman"/>
          <w:spacing w:val="2"/>
          <w:sz w:val="24"/>
          <w:szCs w:val="24"/>
          <w:shd w:val="clear" w:color="auto" w:fill="FFFFFF"/>
        </w:rPr>
        <w:t xml:space="preserve"> cascades we are going to use in the project are pre</w:t>
      </w:r>
      <w:r>
        <w:rPr>
          <w:rFonts w:ascii="Times New Roman" w:hAnsi="Times New Roman" w:cs="Times New Roman"/>
          <w:spacing w:val="2"/>
          <w:sz w:val="24"/>
          <w:szCs w:val="24"/>
          <w:shd w:val="clear" w:color="auto" w:fill="FFFFFF"/>
        </w:rPr>
        <w:t xml:space="preserve"> </w:t>
      </w:r>
      <w:r w:rsidRPr="0054418D">
        <w:rPr>
          <w:rFonts w:ascii="Times New Roman" w:hAnsi="Times New Roman" w:cs="Times New Roman"/>
          <w:spacing w:val="2"/>
          <w:sz w:val="24"/>
          <w:szCs w:val="24"/>
          <w:shd w:val="clear" w:color="auto" w:fill="FFFFFF"/>
        </w:rPr>
        <w:t xml:space="preserve">trained and stored along with the </w:t>
      </w:r>
      <w:proofErr w:type="spellStart"/>
      <w:r w:rsidRPr="0054418D">
        <w:rPr>
          <w:rFonts w:ascii="Times New Roman" w:hAnsi="Times New Roman" w:cs="Times New Roman"/>
          <w:spacing w:val="2"/>
          <w:sz w:val="24"/>
          <w:szCs w:val="24"/>
          <w:shd w:val="clear" w:color="auto" w:fill="FFFFFF"/>
        </w:rPr>
        <w:t>OpenCV</w:t>
      </w:r>
      <w:proofErr w:type="spellEnd"/>
      <w:r w:rsidRPr="0054418D">
        <w:rPr>
          <w:rFonts w:ascii="Times New Roman" w:hAnsi="Times New Roman" w:cs="Times New Roman"/>
          <w:spacing w:val="2"/>
          <w:sz w:val="24"/>
          <w:szCs w:val="24"/>
          <w:shd w:val="clear" w:color="auto" w:fill="FFFFFF"/>
        </w:rPr>
        <w:t xml:space="preserve"> library</w:t>
      </w:r>
      <w:r>
        <w:rPr>
          <w:rFonts w:ascii="Times New Roman" w:hAnsi="Times New Roman" w:cs="Times New Roman"/>
          <w:spacing w:val="2"/>
          <w:sz w:val="24"/>
          <w:szCs w:val="24"/>
          <w:shd w:val="clear" w:color="auto" w:fill="FFFFFF"/>
        </w:rPr>
        <w:t>.</w:t>
      </w:r>
    </w:p>
    <w:p w14:paraId="601161FF" w14:textId="7D476B34" w:rsidR="00A61DA5" w:rsidRPr="004A0643" w:rsidRDefault="00B36D19" w:rsidP="00B36D19">
      <w:pPr>
        <w:pStyle w:val="NormalWeb"/>
        <w:spacing w:before="0" w:beforeAutospacing="0" w:after="0" w:afterAutospacing="0" w:line="480" w:lineRule="auto"/>
        <w:ind w:firstLine="720"/>
        <w:jc w:val="both"/>
        <w:rPr>
          <w:b/>
          <w:bCs/>
          <w:sz w:val="28"/>
          <w:szCs w:val="28"/>
        </w:rPr>
      </w:pPr>
      <w:r>
        <w:rPr>
          <w:b/>
          <w:bCs/>
          <w:sz w:val="28"/>
          <w:szCs w:val="28"/>
        </w:rPr>
        <w:t>Functionality 2.1.3.</w:t>
      </w:r>
      <w:r w:rsidR="00A61DA5" w:rsidRPr="004A0643">
        <w:rPr>
          <w:b/>
          <w:bCs/>
          <w:sz w:val="28"/>
          <w:szCs w:val="28"/>
        </w:rPr>
        <w:t xml:space="preserve"> </w:t>
      </w:r>
      <w:r w:rsidR="0054418D">
        <w:rPr>
          <w:b/>
          <w:bCs/>
          <w:sz w:val="28"/>
          <w:szCs w:val="28"/>
        </w:rPr>
        <w:t xml:space="preserve">Eye and </w:t>
      </w:r>
      <w:r w:rsidR="00236046">
        <w:rPr>
          <w:b/>
          <w:bCs/>
          <w:color w:val="000000"/>
          <w:sz w:val="28"/>
          <w:szCs w:val="28"/>
        </w:rPr>
        <w:t>Mouth Moment Detection</w:t>
      </w:r>
    </w:p>
    <w:p w14:paraId="76814BFE" w14:textId="6FCF818B" w:rsidR="002F1C83" w:rsidRPr="001416B0" w:rsidRDefault="0054418D" w:rsidP="002F1C83">
      <w:pPr>
        <w:spacing w:line="360" w:lineRule="auto"/>
        <w:ind w:left="720"/>
        <w:jc w:val="both"/>
        <w:rPr>
          <w:rFonts w:ascii="Times New Roman" w:hAnsi="Times New Roman" w:cs="Times New Roman"/>
          <w:sz w:val="24"/>
          <w:szCs w:val="24"/>
        </w:rPr>
      </w:pPr>
      <w:r w:rsidRPr="0054418D">
        <w:rPr>
          <w:rFonts w:ascii="Times New Roman" w:hAnsi="Times New Roman" w:cs="Times New Roman"/>
          <w:color w:val="111111"/>
          <w:sz w:val="24"/>
          <w:szCs w:val="24"/>
          <w:shd w:val="clear" w:color="auto" w:fill="FFFFFF"/>
        </w:rPr>
        <w:t xml:space="preserve">Eye and mouth state analysis is an important step in fatigue detection. An algorithm that </w:t>
      </w:r>
      <w:proofErr w:type="spellStart"/>
      <w:r w:rsidRPr="0054418D">
        <w:rPr>
          <w:rFonts w:ascii="Times New Roman" w:hAnsi="Times New Roman" w:cs="Times New Roman"/>
          <w:color w:val="111111"/>
          <w:sz w:val="24"/>
          <w:szCs w:val="24"/>
          <w:shd w:val="clear" w:color="auto" w:fill="FFFFFF"/>
        </w:rPr>
        <w:t>analyzes</w:t>
      </w:r>
      <w:proofErr w:type="spellEnd"/>
      <w:r w:rsidRPr="0054418D">
        <w:rPr>
          <w:rFonts w:ascii="Times New Roman" w:hAnsi="Times New Roman" w:cs="Times New Roman"/>
          <w:color w:val="111111"/>
          <w:sz w:val="24"/>
          <w:szCs w:val="24"/>
          <w:shd w:val="clear" w:color="auto" w:fill="FFFFFF"/>
        </w:rPr>
        <w:t xml:space="preserve"> the state of the eye and mouth by extracting contour features is proposed. First, the face area is detected in the acquired image database.</w:t>
      </w:r>
      <w:r>
        <w:rPr>
          <w:rFonts w:ascii="Times New Roman" w:hAnsi="Times New Roman" w:cs="Times New Roman"/>
          <w:color w:val="111111"/>
          <w:sz w:val="24"/>
          <w:szCs w:val="24"/>
          <w:shd w:val="clear" w:color="auto" w:fill="FFFFFF"/>
        </w:rPr>
        <w:t xml:space="preserve"> </w:t>
      </w:r>
      <w:r w:rsidRPr="0054418D">
        <w:rPr>
          <w:rFonts w:ascii="Times New Roman" w:hAnsi="Times New Roman" w:cs="Times New Roman"/>
          <w:sz w:val="24"/>
          <w:szCs w:val="24"/>
        </w:rPr>
        <w:t xml:space="preserve">The </w:t>
      </w:r>
      <w:proofErr w:type="spellStart"/>
      <w:r w:rsidRPr="0054418D">
        <w:rPr>
          <w:rFonts w:ascii="Times New Roman" w:hAnsi="Times New Roman" w:cs="Times New Roman"/>
          <w:sz w:val="24"/>
          <w:szCs w:val="24"/>
        </w:rPr>
        <w:t>Dlib</w:t>
      </w:r>
      <w:proofErr w:type="spellEnd"/>
      <w:r w:rsidRPr="0054418D">
        <w:rPr>
          <w:rFonts w:ascii="Times New Roman" w:hAnsi="Times New Roman" w:cs="Times New Roman"/>
          <w:sz w:val="24"/>
          <w:szCs w:val="24"/>
        </w:rPr>
        <w:t xml:space="preserve"> prebuilt model helps in fast and accurate face detection along with 68 2D facial landmarks as explained already. Here, Eye-Aspect</w:t>
      </w:r>
      <w:r>
        <w:rPr>
          <w:rFonts w:ascii="Times New Roman" w:hAnsi="Times New Roman" w:cs="Times New Roman"/>
          <w:sz w:val="24"/>
          <w:szCs w:val="24"/>
        </w:rPr>
        <w:t>-Ratio (EAR) and Mouth-Aspect-R</w:t>
      </w:r>
      <w:r w:rsidRPr="0054418D">
        <w:rPr>
          <w:rFonts w:ascii="Times New Roman" w:hAnsi="Times New Roman" w:cs="Times New Roman"/>
          <w:sz w:val="24"/>
          <w:szCs w:val="24"/>
        </w:rPr>
        <w:t>atio (MAR) are used to detect blinking/winkin</w:t>
      </w:r>
      <w:r w:rsidR="007A0327">
        <w:rPr>
          <w:rFonts w:ascii="Times New Roman" w:hAnsi="Times New Roman" w:cs="Times New Roman"/>
          <w:sz w:val="24"/>
          <w:szCs w:val="24"/>
        </w:rPr>
        <w:t xml:space="preserve">g and yawing respectively. </w:t>
      </w:r>
    </w:p>
    <w:p w14:paraId="222CCF5C" w14:textId="5888DC44" w:rsidR="00B36D19" w:rsidRDefault="00B36D19" w:rsidP="00B36D19">
      <w:pPr>
        <w:pStyle w:val="NormalWeb"/>
        <w:spacing w:before="0" w:beforeAutospacing="0" w:after="0" w:afterAutospacing="0" w:line="480" w:lineRule="auto"/>
        <w:ind w:firstLine="720"/>
        <w:jc w:val="both"/>
        <w:rPr>
          <w:b/>
          <w:bCs/>
          <w:color w:val="000000"/>
          <w:sz w:val="28"/>
          <w:szCs w:val="28"/>
        </w:rPr>
      </w:pPr>
      <w:r>
        <w:rPr>
          <w:b/>
          <w:bCs/>
          <w:sz w:val="28"/>
          <w:szCs w:val="28"/>
        </w:rPr>
        <w:t>Functionality 2.1.4.</w:t>
      </w:r>
      <w:r w:rsidRPr="004A0643">
        <w:rPr>
          <w:b/>
          <w:bCs/>
          <w:sz w:val="28"/>
          <w:szCs w:val="28"/>
        </w:rPr>
        <w:t xml:space="preserve"> </w:t>
      </w:r>
      <w:r w:rsidR="00236046">
        <w:rPr>
          <w:b/>
          <w:bCs/>
          <w:color w:val="000000"/>
          <w:sz w:val="28"/>
          <w:szCs w:val="28"/>
        </w:rPr>
        <w:t>Head Mo</w:t>
      </w:r>
      <w:r w:rsidR="007A0327">
        <w:rPr>
          <w:b/>
          <w:bCs/>
          <w:color w:val="000000"/>
          <w:sz w:val="28"/>
          <w:szCs w:val="28"/>
        </w:rPr>
        <w:t>vement</w:t>
      </w:r>
      <w:r w:rsidR="00236046">
        <w:rPr>
          <w:b/>
          <w:bCs/>
          <w:color w:val="000000"/>
          <w:sz w:val="28"/>
          <w:szCs w:val="28"/>
        </w:rPr>
        <w:t xml:space="preserve"> Detection</w:t>
      </w:r>
    </w:p>
    <w:p w14:paraId="1BB26221" w14:textId="06A248CF" w:rsidR="00B36D19" w:rsidRPr="00B36D19" w:rsidRDefault="007A0327" w:rsidP="001037A1">
      <w:pPr>
        <w:pStyle w:val="NormalWeb"/>
        <w:spacing w:before="0" w:beforeAutospacing="0" w:after="240" w:afterAutospacing="0" w:line="360" w:lineRule="auto"/>
        <w:ind w:left="720"/>
        <w:jc w:val="both"/>
        <w:rPr>
          <w:bCs/>
        </w:rPr>
      </w:pPr>
      <w:r>
        <w:rPr>
          <w:bCs/>
        </w:rPr>
        <w:lastRenderedPageBreak/>
        <w:t xml:space="preserve">Head </w:t>
      </w:r>
      <w:r w:rsidRPr="007A0327">
        <w:rPr>
          <w:color w:val="212121"/>
          <w:shd w:val="clear" w:color="auto" w:fill="FFFFFF"/>
        </w:rPr>
        <w:t>movement is also found to be a natural, simple and effective way of pointing to objects, interaction and communication. Thus, head movement detection has received significant attention in recent research. One of the various purposes for head movement detection and tracking is to allow the user to interact with a computer. It also provides the ability to control many devices by mapping the position of the head into control signals.</w:t>
      </w:r>
      <w:r>
        <w:rPr>
          <w:color w:val="212121"/>
          <w:shd w:val="clear" w:color="auto" w:fill="FFFFFF"/>
        </w:rPr>
        <w:t xml:space="preserve"> But in our project, we use it for controlling the mouse.</w:t>
      </w:r>
    </w:p>
    <w:p w14:paraId="52FFA7BE" w14:textId="1316410E" w:rsidR="00B36D19" w:rsidRDefault="00B36D19" w:rsidP="00B36D19">
      <w:pPr>
        <w:pStyle w:val="NormalWeb"/>
        <w:spacing w:before="0" w:beforeAutospacing="0" w:after="0" w:afterAutospacing="0" w:line="480" w:lineRule="auto"/>
        <w:ind w:firstLine="720"/>
        <w:jc w:val="both"/>
        <w:rPr>
          <w:b/>
          <w:bCs/>
          <w:color w:val="000000"/>
          <w:sz w:val="28"/>
          <w:szCs w:val="28"/>
        </w:rPr>
      </w:pPr>
      <w:r>
        <w:rPr>
          <w:b/>
          <w:bCs/>
          <w:sz w:val="28"/>
          <w:szCs w:val="28"/>
        </w:rPr>
        <w:t>Functionality 2.1.5.</w:t>
      </w:r>
      <w:r w:rsidRPr="004A0643">
        <w:rPr>
          <w:b/>
          <w:bCs/>
          <w:sz w:val="28"/>
          <w:szCs w:val="28"/>
        </w:rPr>
        <w:t xml:space="preserve"> </w:t>
      </w:r>
      <w:r w:rsidR="00236046">
        <w:rPr>
          <w:b/>
          <w:bCs/>
          <w:color w:val="000000"/>
          <w:sz w:val="28"/>
          <w:szCs w:val="28"/>
        </w:rPr>
        <w:t>Mouse Cursor Controlling</w:t>
      </w:r>
    </w:p>
    <w:p w14:paraId="79794250" w14:textId="2A8D126F" w:rsidR="00B36D19" w:rsidRPr="007A0327" w:rsidRDefault="007A0327" w:rsidP="007A0327">
      <w:pPr>
        <w:pStyle w:val="NormalWeb"/>
        <w:spacing w:before="0" w:beforeAutospacing="0" w:after="0" w:afterAutospacing="0" w:line="360" w:lineRule="auto"/>
        <w:ind w:left="720"/>
        <w:jc w:val="both"/>
        <w:rPr>
          <w:color w:val="000000"/>
        </w:rPr>
      </w:pPr>
      <w:r w:rsidRPr="007A0327">
        <w:rPr>
          <w:color w:val="292929"/>
          <w:spacing w:val="-1"/>
          <w:shd w:val="clear" w:color="auto" w:fill="FFFFFF"/>
        </w:rPr>
        <w:t>This HCI (Human-Computer Interaction) application in Python</w:t>
      </w:r>
      <w:r>
        <w:rPr>
          <w:color w:val="292929"/>
          <w:spacing w:val="-1"/>
          <w:shd w:val="clear" w:color="auto" w:fill="FFFFFF"/>
        </w:rPr>
        <w:t xml:space="preserve"> </w:t>
      </w:r>
      <w:r w:rsidRPr="007A0327">
        <w:rPr>
          <w:color w:val="292929"/>
          <w:spacing w:val="-1"/>
          <w:shd w:val="clear" w:color="auto" w:fill="FFFFFF"/>
        </w:rPr>
        <w:t>(3.6) will allow you to control your mouse cursor with your facial movements, works with just your regular webcam. Its hands-free, no wearable hardware or sensors needed.</w:t>
      </w:r>
    </w:p>
    <w:p w14:paraId="7D85AB43" w14:textId="644D8346" w:rsidR="00B36D19" w:rsidRPr="00B36D19" w:rsidRDefault="00B36D19" w:rsidP="00B36D19">
      <w:pPr>
        <w:spacing w:after="0" w:line="360" w:lineRule="auto"/>
        <w:jc w:val="both"/>
        <w:textAlignment w:val="baseline"/>
        <w:rPr>
          <w:rFonts w:ascii="Times New Roman" w:eastAsia="Times New Roman" w:hAnsi="Times New Roman" w:cs="Times New Roman"/>
          <w:sz w:val="18"/>
          <w:szCs w:val="18"/>
          <w:lang w:eastAsia="en-IN"/>
        </w:rPr>
      </w:pPr>
    </w:p>
    <w:p w14:paraId="02376232" w14:textId="6B1EB3EC" w:rsidR="00A61DA5" w:rsidRDefault="18387A5A" w:rsidP="00E9129F">
      <w:pPr>
        <w:spacing w:after="0" w:line="480" w:lineRule="auto"/>
        <w:textAlignment w:val="baseline"/>
        <w:rPr>
          <w:rFonts w:ascii="Times New Roman" w:hAnsi="Times New Roman"/>
          <w:b/>
          <w:bCs/>
          <w:sz w:val="28"/>
          <w:szCs w:val="28"/>
        </w:rPr>
      </w:pPr>
      <w:r w:rsidRPr="004A0643">
        <w:rPr>
          <w:rFonts w:ascii="Times New Roman" w:eastAsia="Times New Roman" w:hAnsi="Times New Roman" w:cs="Times New Roman"/>
          <w:b/>
          <w:bCs/>
          <w:color w:val="000000" w:themeColor="text1"/>
          <w:sz w:val="28"/>
          <w:szCs w:val="28"/>
          <w:lang w:val="en-US" w:eastAsia="en-IN"/>
        </w:rPr>
        <w:t xml:space="preserve">2.2. </w:t>
      </w:r>
      <w:r w:rsidR="00B36D19" w:rsidRPr="00253235">
        <w:rPr>
          <w:rFonts w:ascii="Times New Roman" w:hAnsi="Times New Roman"/>
          <w:b/>
          <w:bCs/>
          <w:sz w:val="28"/>
          <w:szCs w:val="28"/>
        </w:rPr>
        <w:t>Non-Functional Requirements</w:t>
      </w:r>
    </w:p>
    <w:p w14:paraId="13E94745" w14:textId="3F5C2BEC" w:rsidR="00FE21A9" w:rsidRPr="00FE21A9" w:rsidRDefault="0031354E" w:rsidP="00FE21A9">
      <w:pPr>
        <w:spacing w:after="0" w:line="360" w:lineRule="auto"/>
        <w:jc w:val="both"/>
        <w:textAlignment w:val="baseline"/>
        <w:rPr>
          <w:rFonts w:ascii="Times New Roman" w:hAnsi="Times New Roman" w:cs="Times New Roman"/>
          <w:bCs/>
          <w:sz w:val="24"/>
          <w:szCs w:val="24"/>
        </w:rPr>
      </w:pPr>
      <w:r w:rsidRPr="00FE21A9">
        <w:rPr>
          <w:rFonts w:ascii="Times New Roman" w:hAnsi="Times New Roman" w:cs="Times New Roman"/>
          <w:bCs/>
          <w:sz w:val="24"/>
          <w:szCs w:val="24"/>
          <w:lang w:val="en-US"/>
        </w:rPr>
        <w:t xml:space="preserve">Describe user-visible aspects of the system that are not directly related </w:t>
      </w:r>
      <w:r w:rsidR="00FE21A9">
        <w:rPr>
          <w:rFonts w:ascii="Times New Roman" w:hAnsi="Times New Roman" w:cs="Times New Roman"/>
          <w:bCs/>
          <w:sz w:val="24"/>
          <w:szCs w:val="24"/>
          <w:lang w:val="en-US"/>
        </w:rPr>
        <w:t>to</w:t>
      </w:r>
      <w:r w:rsidRPr="00FE21A9">
        <w:rPr>
          <w:rFonts w:ascii="Times New Roman" w:hAnsi="Times New Roman" w:cs="Times New Roman"/>
          <w:bCs/>
          <w:sz w:val="24"/>
          <w:szCs w:val="24"/>
          <w:lang w:val="en-US"/>
        </w:rPr>
        <w:t xml:space="preserve"> the functional behavior of the system. Non-Functional requirements include quantitative constraints, such as response time (i.e. how fast the system reacts to user commands.) or accuracy (i.e. how precise are the </w:t>
      </w:r>
      <w:r w:rsidR="00FE21A9">
        <w:rPr>
          <w:rFonts w:ascii="Times New Roman" w:hAnsi="Times New Roman" w:cs="Times New Roman"/>
          <w:bCs/>
          <w:sz w:val="24"/>
          <w:szCs w:val="24"/>
          <w:lang w:val="en-US"/>
        </w:rPr>
        <w:t>system’s</w:t>
      </w:r>
      <w:r w:rsidRPr="00FE21A9">
        <w:rPr>
          <w:rFonts w:ascii="Times New Roman" w:hAnsi="Times New Roman" w:cs="Times New Roman"/>
          <w:bCs/>
          <w:sz w:val="24"/>
          <w:szCs w:val="24"/>
          <w:lang w:val="en-US"/>
        </w:rPr>
        <w:t xml:space="preserve"> numerical answers.)</w:t>
      </w:r>
    </w:p>
    <w:p w14:paraId="79D97F03" w14:textId="7F8FAFD6" w:rsidR="00B36D19" w:rsidRDefault="00B36D19" w:rsidP="005E01C5">
      <w:pPr>
        <w:spacing w:line="276" w:lineRule="auto"/>
        <w:ind w:left="70" w:right="567" w:firstLine="720"/>
        <w:rPr>
          <w:rFonts w:ascii="Times New Roman" w:hAnsi="Times New Roman"/>
          <w:b/>
          <w:bCs/>
          <w:sz w:val="28"/>
          <w:szCs w:val="28"/>
        </w:rPr>
      </w:pPr>
      <w:r>
        <w:rPr>
          <w:rFonts w:ascii="Times New Roman" w:hAnsi="Times New Roman"/>
          <w:b/>
          <w:bCs/>
          <w:sz w:val="28"/>
          <w:szCs w:val="28"/>
        </w:rPr>
        <w:t>2</w:t>
      </w:r>
      <w:r w:rsidRPr="00253235">
        <w:rPr>
          <w:rFonts w:ascii="Times New Roman" w:hAnsi="Times New Roman"/>
          <w:b/>
          <w:bCs/>
          <w:sz w:val="28"/>
          <w:szCs w:val="28"/>
        </w:rPr>
        <w:t xml:space="preserve">.2.1. </w:t>
      </w:r>
      <w:r w:rsidR="00FE21A9">
        <w:rPr>
          <w:rFonts w:ascii="Times New Roman" w:hAnsi="Times New Roman"/>
          <w:b/>
          <w:bCs/>
          <w:sz w:val="28"/>
          <w:szCs w:val="28"/>
        </w:rPr>
        <w:t>Portability</w:t>
      </w:r>
    </w:p>
    <w:p w14:paraId="405D5A38" w14:textId="19DF4627" w:rsidR="00B36D19" w:rsidRPr="009E52A7" w:rsidRDefault="00FE21A9" w:rsidP="009E52A7">
      <w:pPr>
        <w:spacing w:line="360" w:lineRule="auto"/>
        <w:ind w:left="720"/>
        <w:jc w:val="both"/>
        <w:rPr>
          <w:rFonts w:ascii="Times New Roman" w:hAnsi="Times New Roman" w:cs="Times New Roman"/>
          <w:sz w:val="24"/>
          <w:szCs w:val="24"/>
        </w:rPr>
      </w:pPr>
      <w:r w:rsidRPr="00FE21A9">
        <w:rPr>
          <w:rFonts w:ascii="Times New Roman" w:hAnsi="Times New Roman" w:cs="Times New Roman"/>
          <w:color w:val="202124"/>
          <w:sz w:val="24"/>
          <w:szCs w:val="24"/>
          <w:shd w:val="clear" w:color="auto" w:fill="FFFFFF"/>
        </w:rPr>
        <w:t>Portability requirements are non-functional requirements and </w:t>
      </w:r>
      <w:r w:rsidRPr="00FE21A9">
        <w:rPr>
          <w:rFonts w:ascii="Times New Roman" w:hAnsi="Times New Roman" w:cs="Times New Roman"/>
          <w:bCs/>
          <w:color w:val="202124"/>
          <w:sz w:val="24"/>
          <w:szCs w:val="24"/>
          <w:shd w:val="clear" w:color="auto" w:fill="FFFFFF"/>
        </w:rPr>
        <w:t>focus on the ability of two or more components or systems to perform their required functions while all of these are in the same environment</w:t>
      </w:r>
      <w:r w:rsidRPr="00FE21A9">
        <w:rPr>
          <w:rFonts w:ascii="Times New Roman" w:hAnsi="Times New Roman" w:cs="Times New Roman"/>
          <w:color w:val="202124"/>
          <w:sz w:val="24"/>
          <w:szCs w:val="24"/>
          <w:shd w:val="clear" w:color="auto" w:fill="FFFFFF"/>
        </w:rPr>
        <w:t>.</w:t>
      </w:r>
    </w:p>
    <w:p w14:paraId="029FDBB4" w14:textId="3FD73C05" w:rsidR="00B36D19" w:rsidRPr="00253235" w:rsidRDefault="00B36D19" w:rsidP="005E01C5">
      <w:pPr>
        <w:spacing w:line="276" w:lineRule="auto"/>
        <w:ind w:left="70" w:right="567" w:firstLine="720"/>
        <w:rPr>
          <w:rFonts w:ascii="Times New Roman" w:hAnsi="Times New Roman"/>
          <w:b/>
          <w:bCs/>
          <w:sz w:val="28"/>
          <w:szCs w:val="28"/>
        </w:rPr>
      </w:pPr>
      <w:r w:rsidRPr="00253235">
        <w:rPr>
          <w:rFonts w:ascii="Times New Roman" w:hAnsi="Times New Roman"/>
          <w:b/>
          <w:bCs/>
          <w:sz w:val="28"/>
          <w:szCs w:val="28"/>
        </w:rPr>
        <w:t xml:space="preserve">2.2.2. </w:t>
      </w:r>
      <w:r w:rsidR="00FE21A9">
        <w:rPr>
          <w:rFonts w:ascii="Times New Roman" w:hAnsi="Times New Roman"/>
          <w:b/>
          <w:bCs/>
          <w:sz w:val="28"/>
          <w:szCs w:val="28"/>
        </w:rPr>
        <w:t>Reliability</w:t>
      </w:r>
    </w:p>
    <w:p w14:paraId="2452C159" w14:textId="4588531E" w:rsidR="00B36D19" w:rsidRPr="009E52A7" w:rsidRDefault="00FE21A9" w:rsidP="009E52A7">
      <w:pPr>
        <w:spacing w:line="360" w:lineRule="auto"/>
        <w:ind w:left="720"/>
        <w:jc w:val="both"/>
        <w:rPr>
          <w:rFonts w:ascii="Times New Roman" w:hAnsi="Times New Roman" w:cs="Times New Roman"/>
          <w:sz w:val="24"/>
          <w:szCs w:val="24"/>
        </w:rPr>
      </w:pPr>
      <w:r w:rsidRPr="00FE21A9">
        <w:rPr>
          <w:rFonts w:ascii="Times New Roman" w:hAnsi="Times New Roman" w:cs="Times New Roman"/>
          <w:color w:val="3D4459"/>
          <w:sz w:val="24"/>
          <w:szCs w:val="24"/>
          <w:shd w:val="clear" w:color="auto" w:fill="FFFFFF"/>
        </w:rPr>
        <w:t xml:space="preserve">Reliability is an important non-functional requirement for most software products so a software requirements specification (SRS) should contain a reliability requirement, and most do. But, one of our indicators of the quality of a ‘good’ requirement is that it is testable, so it is reasonable to ask whether the reliability requirements in </w:t>
      </w:r>
      <w:r>
        <w:rPr>
          <w:rFonts w:ascii="Times New Roman" w:hAnsi="Times New Roman" w:cs="Times New Roman"/>
          <w:color w:val="3D4459"/>
          <w:sz w:val="24"/>
          <w:szCs w:val="24"/>
          <w:shd w:val="clear" w:color="auto" w:fill="FFFFFF"/>
        </w:rPr>
        <w:t>an</w:t>
      </w:r>
      <w:r w:rsidRPr="00FE21A9">
        <w:rPr>
          <w:rFonts w:ascii="Times New Roman" w:hAnsi="Times New Roman" w:cs="Times New Roman"/>
          <w:color w:val="3D4459"/>
          <w:sz w:val="24"/>
          <w:szCs w:val="24"/>
          <w:shd w:val="clear" w:color="auto" w:fill="FFFFFF"/>
        </w:rPr>
        <w:t xml:space="preserve"> SRS are testable as written.</w:t>
      </w:r>
    </w:p>
    <w:p w14:paraId="3AF415BA" w14:textId="004BB464" w:rsidR="00B36D19" w:rsidRPr="00253235" w:rsidRDefault="00B36D19" w:rsidP="005E01C5">
      <w:pPr>
        <w:spacing w:line="276" w:lineRule="auto"/>
        <w:ind w:left="70" w:right="567" w:firstLine="720"/>
        <w:rPr>
          <w:rFonts w:ascii="Times New Roman" w:hAnsi="Times New Roman"/>
          <w:b/>
          <w:bCs/>
          <w:sz w:val="28"/>
          <w:szCs w:val="28"/>
        </w:rPr>
      </w:pPr>
      <w:r w:rsidRPr="00253235">
        <w:rPr>
          <w:rFonts w:ascii="Times New Roman" w:hAnsi="Times New Roman"/>
          <w:b/>
          <w:bCs/>
          <w:sz w:val="28"/>
          <w:szCs w:val="28"/>
        </w:rPr>
        <w:t>2.2.3. Us</w:t>
      </w:r>
      <w:r w:rsidR="00FE21A9">
        <w:rPr>
          <w:rFonts w:ascii="Times New Roman" w:hAnsi="Times New Roman"/>
          <w:b/>
          <w:bCs/>
          <w:sz w:val="28"/>
          <w:szCs w:val="28"/>
        </w:rPr>
        <w:t>ability</w:t>
      </w:r>
    </w:p>
    <w:p w14:paraId="03B338D0" w14:textId="30F9B9F5" w:rsidR="00C961E6" w:rsidRDefault="00FE21A9" w:rsidP="004472FF">
      <w:pPr>
        <w:shd w:val="clear" w:color="auto" w:fill="FFFFFF"/>
        <w:spacing w:line="360" w:lineRule="auto"/>
        <w:ind w:left="720"/>
        <w:jc w:val="both"/>
        <w:rPr>
          <w:rFonts w:ascii="Times New Roman" w:eastAsia="Times New Roman" w:hAnsi="Times New Roman" w:cs="Times New Roman"/>
          <w:color w:val="202124"/>
          <w:sz w:val="24"/>
          <w:szCs w:val="24"/>
          <w:lang w:eastAsia="en-IN"/>
        </w:rPr>
      </w:pPr>
      <w:r w:rsidRPr="00FE21A9">
        <w:rPr>
          <w:rFonts w:ascii="Times New Roman" w:eastAsia="Times New Roman" w:hAnsi="Times New Roman" w:cs="Times New Roman"/>
          <w:color w:val="202124"/>
          <w:sz w:val="24"/>
          <w:szCs w:val="24"/>
          <w:lang w:eastAsia="en-IN"/>
        </w:rPr>
        <w:t>Usability is a non-functional requirement, because in its essence </w:t>
      </w:r>
      <w:r w:rsidRPr="00FE21A9">
        <w:rPr>
          <w:rFonts w:ascii="Times New Roman" w:eastAsia="Times New Roman" w:hAnsi="Times New Roman" w:cs="Times New Roman"/>
          <w:bCs/>
          <w:color w:val="202124"/>
          <w:sz w:val="24"/>
          <w:szCs w:val="24"/>
          <w:lang w:eastAsia="en-IN"/>
        </w:rPr>
        <w:t>it doesn't specify parts of the system functionality, only how that functionality is to be perceived by the user</w:t>
      </w:r>
      <w:r w:rsidRPr="00FE21A9">
        <w:rPr>
          <w:rFonts w:ascii="Times New Roman" w:eastAsia="Times New Roman" w:hAnsi="Times New Roman" w:cs="Times New Roman"/>
          <w:color w:val="202124"/>
          <w:sz w:val="24"/>
          <w:szCs w:val="24"/>
          <w:lang w:eastAsia="en-IN"/>
        </w:rPr>
        <w:t>, for instance how easy it must be to learn and how efficient it must be for carrying out user tasks.</w:t>
      </w:r>
    </w:p>
    <w:p w14:paraId="775FC9F6" w14:textId="77777777" w:rsidR="00CD2BCA" w:rsidRPr="004472FF" w:rsidRDefault="00CD2BCA" w:rsidP="004472FF">
      <w:pPr>
        <w:shd w:val="clear" w:color="auto" w:fill="FFFFFF"/>
        <w:spacing w:line="360" w:lineRule="auto"/>
        <w:ind w:left="720"/>
        <w:jc w:val="both"/>
        <w:rPr>
          <w:rFonts w:ascii="Times New Roman" w:eastAsia="Times New Roman" w:hAnsi="Times New Roman" w:cs="Times New Roman"/>
          <w:color w:val="202124"/>
          <w:sz w:val="24"/>
          <w:szCs w:val="24"/>
          <w:lang w:eastAsia="en-IN"/>
        </w:rPr>
      </w:pPr>
    </w:p>
    <w:p w14:paraId="20325CB5" w14:textId="77777777" w:rsidR="00B36D19" w:rsidRPr="00253235" w:rsidRDefault="00B36D19" w:rsidP="00365975">
      <w:pPr>
        <w:spacing w:before="240" w:line="276" w:lineRule="auto"/>
        <w:ind w:right="567"/>
        <w:jc w:val="both"/>
        <w:rPr>
          <w:rFonts w:ascii="Times New Roman" w:hAnsi="Times New Roman"/>
          <w:b/>
          <w:bCs/>
          <w:sz w:val="28"/>
          <w:szCs w:val="28"/>
        </w:rPr>
      </w:pPr>
      <w:r w:rsidRPr="00253235">
        <w:rPr>
          <w:rFonts w:ascii="Times New Roman" w:hAnsi="Times New Roman"/>
          <w:b/>
          <w:bCs/>
          <w:sz w:val="28"/>
          <w:szCs w:val="28"/>
        </w:rPr>
        <w:lastRenderedPageBreak/>
        <w:t>2.3 User Interface</w:t>
      </w:r>
    </w:p>
    <w:p w14:paraId="2A473735" w14:textId="5F1D3B42" w:rsidR="007C3D5E" w:rsidRDefault="007C3D5E" w:rsidP="007C3D5E">
      <w:pPr>
        <w:spacing w:line="240" w:lineRule="auto"/>
        <w:ind w:right="567" w:firstLine="720"/>
        <w:jc w:val="both"/>
        <w:rPr>
          <w:rFonts w:ascii="Times New Roman" w:hAnsi="Times New Roman"/>
          <w:b/>
          <w:bCs/>
          <w:sz w:val="28"/>
          <w:szCs w:val="28"/>
        </w:rPr>
      </w:pPr>
      <w:r>
        <w:rPr>
          <w:rFonts w:ascii="Times New Roman" w:hAnsi="Times New Roman"/>
          <w:b/>
          <w:bCs/>
          <w:sz w:val="28"/>
          <w:szCs w:val="28"/>
        </w:rPr>
        <w:t xml:space="preserve">2.3.1. </w:t>
      </w:r>
      <w:r w:rsidR="0098563E">
        <w:rPr>
          <w:rFonts w:ascii="Times New Roman" w:hAnsi="Times New Roman"/>
          <w:b/>
          <w:bCs/>
          <w:sz w:val="28"/>
          <w:szCs w:val="28"/>
        </w:rPr>
        <w:t>GUI Interface</w:t>
      </w:r>
      <w:r w:rsidR="006D0F7C">
        <w:rPr>
          <w:rFonts w:ascii="Times New Roman" w:hAnsi="Times New Roman"/>
          <w:b/>
          <w:bCs/>
          <w:sz w:val="28"/>
          <w:szCs w:val="28"/>
        </w:rPr>
        <w:t>-1</w:t>
      </w:r>
    </w:p>
    <w:p w14:paraId="6914B75D" w14:textId="62A7C81E" w:rsidR="0098563E" w:rsidRDefault="0098563E" w:rsidP="007C3D5E">
      <w:pPr>
        <w:spacing w:line="240" w:lineRule="auto"/>
        <w:ind w:right="567" w:firstLine="720"/>
        <w:jc w:val="both"/>
        <w:rPr>
          <w:rFonts w:ascii="Times New Roman" w:hAnsi="Times New Roman"/>
          <w:b/>
          <w:bCs/>
          <w:sz w:val="28"/>
          <w:szCs w:val="28"/>
        </w:rPr>
      </w:pPr>
      <w:r w:rsidRPr="004472FF">
        <w:rPr>
          <w:noProof/>
          <w:lang w:eastAsia="en-IN"/>
        </w:rPr>
        <w:drawing>
          <wp:inline distT="0" distB="0" distL="0" distR="0" wp14:anchorId="59B50382" wp14:editId="33B99CA4">
            <wp:extent cx="5782310" cy="3258820"/>
            <wp:effectExtent l="0" t="0" r="889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5886317" cy="3317437"/>
                    </a:xfrm>
                    <a:prstGeom prst="rect">
                      <a:avLst/>
                    </a:prstGeom>
                  </pic:spPr>
                </pic:pic>
              </a:graphicData>
            </a:graphic>
          </wp:inline>
        </w:drawing>
      </w:r>
    </w:p>
    <w:p w14:paraId="28D49E07" w14:textId="3B2465DF" w:rsidR="00753218" w:rsidRPr="00C1014C" w:rsidRDefault="00C1014C" w:rsidP="00C1014C">
      <w:pPr>
        <w:spacing w:line="240" w:lineRule="auto"/>
        <w:ind w:right="567" w:firstLine="720"/>
        <w:jc w:val="center"/>
        <w:rPr>
          <w:rFonts w:ascii="Times New Roman" w:hAnsi="Times New Roman"/>
          <w:bCs/>
          <w:sz w:val="24"/>
          <w:szCs w:val="24"/>
        </w:rPr>
      </w:pPr>
      <w:r w:rsidRPr="00C1014C">
        <w:rPr>
          <w:rFonts w:ascii="Times New Roman" w:hAnsi="Times New Roman"/>
          <w:bCs/>
          <w:sz w:val="24"/>
          <w:szCs w:val="24"/>
        </w:rPr>
        <w:t>Figure 2.3.1</w:t>
      </w:r>
      <w:r w:rsidR="0098563E">
        <w:rPr>
          <w:rFonts w:ascii="Times New Roman" w:hAnsi="Times New Roman"/>
          <w:bCs/>
          <w:sz w:val="24"/>
          <w:szCs w:val="24"/>
        </w:rPr>
        <w:t xml:space="preserve"> GUI Interface – Before Clicking Start</w:t>
      </w:r>
    </w:p>
    <w:p w14:paraId="165074E0" w14:textId="4CF566BB" w:rsidR="00457A86" w:rsidRPr="009E52A7" w:rsidRDefault="00457A86" w:rsidP="009E52A7">
      <w:pPr>
        <w:spacing w:line="360" w:lineRule="auto"/>
        <w:ind w:left="720"/>
        <w:jc w:val="both"/>
        <w:rPr>
          <w:rFonts w:ascii="Times New Roman" w:hAnsi="Times New Roman" w:cs="Times New Roman"/>
          <w:sz w:val="24"/>
          <w:szCs w:val="24"/>
        </w:rPr>
      </w:pPr>
      <w:r w:rsidRPr="009E52A7">
        <w:rPr>
          <w:rFonts w:ascii="Times New Roman" w:hAnsi="Times New Roman" w:cs="Times New Roman"/>
          <w:sz w:val="24"/>
          <w:szCs w:val="24"/>
        </w:rPr>
        <w:t>T</w:t>
      </w:r>
      <w:r w:rsidR="0098563E">
        <w:rPr>
          <w:rFonts w:ascii="Times New Roman" w:hAnsi="Times New Roman" w:cs="Times New Roman"/>
          <w:sz w:val="24"/>
          <w:szCs w:val="24"/>
        </w:rPr>
        <w:t>his is the GUI interface and there is a blue start button and after clicking this button the following operation takes place.</w:t>
      </w:r>
    </w:p>
    <w:p w14:paraId="746BC896" w14:textId="68686B34" w:rsidR="00753218" w:rsidRDefault="00C1014C" w:rsidP="00B36D19">
      <w:pPr>
        <w:spacing w:line="240" w:lineRule="auto"/>
        <w:ind w:right="567" w:firstLine="720"/>
        <w:jc w:val="both"/>
        <w:rPr>
          <w:rFonts w:ascii="Times New Roman" w:hAnsi="Times New Roman"/>
          <w:b/>
          <w:bCs/>
          <w:sz w:val="28"/>
          <w:szCs w:val="28"/>
        </w:rPr>
      </w:pPr>
      <w:r>
        <w:rPr>
          <w:rFonts w:ascii="Times New Roman" w:hAnsi="Times New Roman"/>
          <w:b/>
          <w:bCs/>
          <w:sz w:val="28"/>
          <w:szCs w:val="28"/>
        </w:rPr>
        <w:t xml:space="preserve">2.3.2. </w:t>
      </w:r>
      <w:r w:rsidR="006D0F7C">
        <w:rPr>
          <w:rFonts w:ascii="Times New Roman" w:hAnsi="Times New Roman"/>
          <w:b/>
          <w:bCs/>
          <w:sz w:val="28"/>
          <w:szCs w:val="28"/>
        </w:rPr>
        <w:t>GUI Interface-2</w:t>
      </w:r>
    </w:p>
    <w:p w14:paraId="700AC8E4" w14:textId="7DAE0B3A" w:rsidR="0098563E" w:rsidRDefault="0098563E" w:rsidP="00B36D19">
      <w:pPr>
        <w:spacing w:line="240" w:lineRule="auto"/>
        <w:ind w:right="567" w:firstLine="720"/>
        <w:jc w:val="both"/>
        <w:rPr>
          <w:rFonts w:ascii="Times New Roman" w:hAnsi="Times New Roman"/>
          <w:b/>
          <w:bCs/>
          <w:sz w:val="28"/>
          <w:szCs w:val="28"/>
        </w:rPr>
      </w:pPr>
      <w:r w:rsidRPr="0098563E">
        <w:rPr>
          <w:rFonts w:ascii="Times New Roman" w:hAnsi="Times New Roman"/>
          <w:b/>
          <w:bCs/>
          <w:sz w:val="28"/>
          <w:szCs w:val="28"/>
        </w:rPr>
        <w:drawing>
          <wp:inline distT="0" distB="0" distL="0" distR="0" wp14:anchorId="18F1A0D7" wp14:editId="54E9F4ED">
            <wp:extent cx="5782733" cy="3191510"/>
            <wp:effectExtent l="0" t="0" r="8890" b="88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5845709" cy="3226266"/>
                    </a:xfrm>
                    <a:prstGeom prst="rect">
                      <a:avLst/>
                    </a:prstGeom>
                  </pic:spPr>
                </pic:pic>
              </a:graphicData>
            </a:graphic>
          </wp:inline>
        </w:drawing>
      </w:r>
    </w:p>
    <w:p w14:paraId="32D905A6" w14:textId="793A9C63" w:rsidR="000A6161" w:rsidRDefault="00A46D10" w:rsidP="00A46D10">
      <w:pPr>
        <w:spacing w:line="240" w:lineRule="auto"/>
        <w:ind w:right="567" w:firstLine="720"/>
        <w:jc w:val="center"/>
        <w:rPr>
          <w:rFonts w:ascii="Times New Roman" w:hAnsi="Times New Roman"/>
          <w:bCs/>
          <w:sz w:val="24"/>
          <w:szCs w:val="24"/>
        </w:rPr>
      </w:pPr>
      <w:r w:rsidRPr="00A46D10">
        <w:rPr>
          <w:rFonts w:ascii="Times New Roman" w:hAnsi="Times New Roman"/>
          <w:bCs/>
          <w:sz w:val="24"/>
          <w:szCs w:val="24"/>
        </w:rPr>
        <w:t>Figure 2.3.2</w:t>
      </w:r>
      <w:r w:rsidR="006D0F7C">
        <w:rPr>
          <w:rFonts w:ascii="Times New Roman" w:hAnsi="Times New Roman"/>
          <w:bCs/>
          <w:sz w:val="24"/>
          <w:szCs w:val="24"/>
        </w:rPr>
        <w:t xml:space="preserve"> GUI Interface – After Clicking Start</w:t>
      </w:r>
    </w:p>
    <w:p w14:paraId="49C0C5D9" w14:textId="651A1434" w:rsidR="00D9443D" w:rsidRPr="006D0F7C" w:rsidRDefault="006D0F7C" w:rsidP="006D0F7C">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This is another GUI Interface which is a red Start button that comes up after clicking the first blue start button.</w:t>
      </w:r>
    </w:p>
    <w:p w14:paraId="6458C2ED" w14:textId="2EF8AF66" w:rsidR="00C1014C" w:rsidRDefault="00C1014C" w:rsidP="000A6161">
      <w:pPr>
        <w:spacing w:after="0" w:line="480" w:lineRule="auto"/>
        <w:ind w:firstLine="720"/>
        <w:textAlignment w:val="baseline"/>
        <w:rPr>
          <w:rFonts w:ascii="Times New Roman" w:eastAsia="Times New Roman" w:hAnsi="Times New Roman" w:cs="Times New Roman"/>
          <w:b/>
          <w:color w:val="000000"/>
          <w:sz w:val="28"/>
          <w:szCs w:val="28"/>
          <w:lang w:val="en-US" w:eastAsia="en-IN"/>
        </w:rPr>
      </w:pPr>
      <w:r w:rsidRPr="00702064">
        <w:rPr>
          <w:rFonts w:ascii="Times New Roman" w:eastAsia="Times New Roman" w:hAnsi="Times New Roman" w:cs="Times New Roman"/>
          <w:b/>
          <w:color w:val="000000"/>
          <w:sz w:val="28"/>
          <w:szCs w:val="28"/>
          <w:lang w:val="en-US" w:eastAsia="en-IN"/>
        </w:rPr>
        <w:t xml:space="preserve">2.3.3. </w:t>
      </w:r>
      <w:r w:rsidR="006D0F7C">
        <w:rPr>
          <w:rFonts w:ascii="Times New Roman" w:eastAsia="Times New Roman" w:hAnsi="Times New Roman" w:cs="Times New Roman"/>
          <w:b/>
          <w:color w:val="000000"/>
          <w:sz w:val="28"/>
          <w:szCs w:val="28"/>
          <w:lang w:val="en-US" w:eastAsia="en-IN"/>
        </w:rPr>
        <w:t>Camera Frame Interface</w:t>
      </w:r>
    </w:p>
    <w:p w14:paraId="2C7A2169" w14:textId="262FF6B4" w:rsidR="00702064" w:rsidRPr="006D0F7C" w:rsidRDefault="006D0F7C" w:rsidP="006D0F7C">
      <w:pPr>
        <w:spacing w:after="0" w:line="480" w:lineRule="auto"/>
        <w:ind w:firstLine="720"/>
        <w:textAlignment w:val="baseline"/>
        <w:rPr>
          <w:rFonts w:ascii="Times New Roman" w:eastAsia="Times New Roman" w:hAnsi="Times New Roman" w:cs="Times New Roman"/>
          <w:b/>
          <w:color w:val="000000"/>
          <w:sz w:val="28"/>
          <w:szCs w:val="28"/>
          <w:lang w:val="en-US" w:eastAsia="en-IN"/>
        </w:rPr>
      </w:pPr>
      <w:r w:rsidRPr="006D0F7C">
        <w:rPr>
          <w:rFonts w:ascii="Times New Roman" w:eastAsia="Times New Roman" w:hAnsi="Times New Roman" w:cs="Times New Roman"/>
          <w:b/>
          <w:color w:val="000000"/>
          <w:sz w:val="28"/>
          <w:szCs w:val="28"/>
          <w:lang w:eastAsia="en-IN"/>
        </w:rPr>
        <w:drawing>
          <wp:inline distT="0" distB="0" distL="0" distR="0" wp14:anchorId="64B197C5" wp14:editId="6A02B37B">
            <wp:extent cx="5765800" cy="3947160"/>
            <wp:effectExtent l="0" t="0" r="635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770247" cy="3950204"/>
                    </a:xfrm>
                    <a:prstGeom prst="rect">
                      <a:avLst/>
                    </a:prstGeom>
                  </pic:spPr>
                </pic:pic>
              </a:graphicData>
            </a:graphic>
          </wp:inline>
        </w:drawing>
      </w:r>
    </w:p>
    <w:p w14:paraId="1413BA14" w14:textId="692CEC8F" w:rsidR="00702064" w:rsidRPr="00702064" w:rsidRDefault="00702064" w:rsidP="00702064">
      <w:pPr>
        <w:spacing w:after="0" w:line="480" w:lineRule="auto"/>
        <w:jc w:val="center"/>
        <w:textAlignment w:val="baseline"/>
        <w:rPr>
          <w:rFonts w:ascii="Times New Roman" w:eastAsia="Times New Roman" w:hAnsi="Times New Roman" w:cs="Times New Roman"/>
          <w:color w:val="000000"/>
          <w:sz w:val="24"/>
          <w:szCs w:val="24"/>
          <w:lang w:val="en-US" w:eastAsia="en-IN"/>
        </w:rPr>
      </w:pPr>
      <w:r w:rsidRPr="00702064">
        <w:rPr>
          <w:rFonts w:ascii="Times New Roman" w:eastAsia="Times New Roman" w:hAnsi="Times New Roman" w:cs="Times New Roman"/>
          <w:color w:val="000000"/>
          <w:sz w:val="24"/>
          <w:szCs w:val="24"/>
          <w:lang w:val="en-US" w:eastAsia="en-IN"/>
        </w:rPr>
        <w:t>Figure 2.3.3</w:t>
      </w:r>
      <w:r w:rsidR="006D0F7C">
        <w:rPr>
          <w:rFonts w:ascii="Times New Roman" w:eastAsia="Times New Roman" w:hAnsi="Times New Roman" w:cs="Times New Roman"/>
          <w:color w:val="000000"/>
          <w:sz w:val="24"/>
          <w:szCs w:val="24"/>
          <w:lang w:val="en-US" w:eastAsia="en-IN"/>
        </w:rPr>
        <w:t xml:space="preserve"> Camera Frame Opens up</w:t>
      </w:r>
    </w:p>
    <w:p w14:paraId="57802E54" w14:textId="71AC9CF9" w:rsidR="006D0F7C" w:rsidRDefault="006D0F7C" w:rsidP="00AD1DE6">
      <w:pPr>
        <w:spacing w:after="0" w:line="360" w:lineRule="auto"/>
        <w:ind w:left="720"/>
        <w:jc w:val="both"/>
        <w:textAlignment w:val="baseline"/>
        <w:rPr>
          <w:rFonts w:ascii="Times New Roman" w:hAnsi="Times New Roman"/>
          <w:bCs/>
          <w:sz w:val="24"/>
          <w:szCs w:val="24"/>
        </w:rPr>
      </w:pPr>
      <w:r>
        <w:rPr>
          <w:rFonts w:ascii="Times New Roman" w:hAnsi="Times New Roman"/>
          <w:bCs/>
          <w:sz w:val="24"/>
          <w:szCs w:val="24"/>
        </w:rPr>
        <w:t>Here the camera frame opens up after clicking the start button. And here it’s detecting the eyes and mouth and its being shown through counters drawn.</w:t>
      </w:r>
    </w:p>
    <w:p w14:paraId="3AD0ECCF" w14:textId="6B79D948" w:rsidR="00AD1DE6" w:rsidRPr="00A35853" w:rsidRDefault="00AD1DE6" w:rsidP="00AD1DE6">
      <w:pPr>
        <w:spacing w:after="0" w:line="360" w:lineRule="auto"/>
        <w:ind w:left="720"/>
        <w:jc w:val="both"/>
        <w:textAlignment w:val="baseline"/>
        <w:rPr>
          <w:rFonts w:ascii="Times New Roman" w:eastAsia="Times New Roman" w:hAnsi="Times New Roman" w:cs="Times New Roman"/>
          <w:color w:val="000000"/>
          <w:sz w:val="28"/>
          <w:szCs w:val="28"/>
          <w:lang w:val="en-US" w:eastAsia="en-IN"/>
        </w:rPr>
      </w:pPr>
    </w:p>
    <w:p w14:paraId="5C90CA41" w14:textId="33086D6B" w:rsidR="001B2173" w:rsidRDefault="00BB0636" w:rsidP="00AA0048">
      <w:pPr>
        <w:spacing w:after="0" w:line="480" w:lineRule="auto"/>
        <w:textAlignment w:val="baseline"/>
        <w:rPr>
          <w:rFonts w:ascii="Times New Roman" w:eastAsia="Times New Roman" w:hAnsi="Times New Roman" w:cs="Times New Roman"/>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 xml:space="preserve">2.4. </w:t>
      </w:r>
      <w:r w:rsidR="0064522E">
        <w:rPr>
          <w:rFonts w:ascii="Times New Roman" w:eastAsia="Times New Roman" w:hAnsi="Times New Roman" w:cs="Times New Roman"/>
          <w:b/>
          <w:color w:val="000000" w:themeColor="text1"/>
          <w:sz w:val="28"/>
          <w:szCs w:val="28"/>
          <w:lang w:val="en-US" w:eastAsia="en-IN"/>
        </w:rPr>
        <w:t>Constraints, Prerequisite</w:t>
      </w:r>
      <w:r w:rsidR="00DD09E0" w:rsidRPr="004A0643">
        <w:rPr>
          <w:rFonts w:ascii="Times New Roman" w:eastAsia="Times New Roman" w:hAnsi="Times New Roman" w:cs="Times New Roman"/>
          <w:color w:val="000000" w:themeColor="text1"/>
          <w:sz w:val="28"/>
          <w:szCs w:val="28"/>
          <w:lang w:val="en-US" w:eastAsia="en-IN"/>
        </w:rPr>
        <w:t> </w:t>
      </w:r>
    </w:p>
    <w:p w14:paraId="24C434DE" w14:textId="041A58BC" w:rsidR="0031354E" w:rsidRDefault="0031354E" w:rsidP="00A35853">
      <w:pPr>
        <w:spacing w:line="360" w:lineRule="auto"/>
        <w:ind w:left="72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There are some prerequisites for this project. In this project, we need to install Anaconda and create a </w:t>
      </w:r>
      <w:proofErr w:type="spellStart"/>
      <w:r>
        <w:rPr>
          <w:rFonts w:ascii="Times New Roman" w:eastAsia="Times New Roman" w:hAnsi="Times New Roman" w:cs="Times New Roman"/>
          <w:color w:val="333333"/>
          <w:sz w:val="24"/>
          <w:szCs w:val="24"/>
          <w:lang w:eastAsia="en-IN"/>
        </w:rPr>
        <w:t>conda</w:t>
      </w:r>
      <w:proofErr w:type="spellEnd"/>
      <w:r>
        <w:rPr>
          <w:rFonts w:ascii="Times New Roman" w:eastAsia="Times New Roman" w:hAnsi="Times New Roman" w:cs="Times New Roman"/>
          <w:color w:val="333333"/>
          <w:sz w:val="24"/>
          <w:szCs w:val="24"/>
          <w:lang w:eastAsia="en-IN"/>
        </w:rPr>
        <w:t xml:space="preserve"> environment so that it will be organized and easy to work in. We also need to install some packages using commands in the anaconda prompt.</w:t>
      </w:r>
    </w:p>
    <w:p w14:paraId="01CAE3C4" w14:textId="33E96106" w:rsidR="0031354E" w:rsidRDefault="0031354E" w:rsidP="006B71F3">
      <w:pPr>
        <w:pStyle w:val="ListParagraph"/>
        <w:numPr>
          <w:ilvl w:val="0"/>
          <w:numId w:val="8"/>
        </w:numPr>
        <w:spacing w:line="360" w:lineRule="auto"/>
        <w:jc w:val="both"/>
        <w:rPr>
          <w:rFonts w:ascii="Times New Roman" w:eastAsia="Times New Roman" w:hAnsi="Times New Roman" w:cs="Times New Roman"/>
          <w:color w:val="333333"/>
          <w:sz w:val="24"/>
          <w:szCs w:val="24"/>
          <w:lang w:eastAsia="en-IN"/>
        </w:rPr>
      </w:pPr>
      <w:proofErr w:type="spellStart"/>
      <w:r>
        <w:rPr>
          <w:rFonts w:ascii="Times New Roman" w:eastAsia="Times New Roman" w:hAnsi="Times New Roman" w:cs="Times New Roman"/>
          <w:color w:val="333333"/>
          <w:sz w:val="24"/>
          <w:szCs w:val="24"/>
          <w:lang w:eastAsia="en-IN"/>
        </w:rPr>
        <w:t>Opencv</w:t>
      </w:r>
      <w:proofErr w:type="spellEnd"/>
      <w:r>
        <w:rPr>
          <w:rFonts w:ascii="Times New Roman" w:eastAsia="Times New Roman" w:hAnsi="Times New Roman" w:cs="Times New Roman"/>
          <w:color w:val="333333"/>
          <w:sz w:val="24"/>
          <w:szCs w:val="24"/>
          <w:lang w:eastAsia="en-IN"/>
        </w:rPr>
        <w:t>-python</w:t>
      </w:r>
    </w:p>
    <w:p w14:paraId="1B3BE1BF" w14:textId="218EC0FF" w:rsidR="0031354E" w:rsidRDefault="0031354E" w:rsidP="006B71F3">
      <w:pPr>
        <w:pStyle w:val="ListParagraph"/>
        <w:numPr>
          <w:ilvl w:val="0"/>
          <w:numId w:val="8"/>
        </w:numPr>
        <w:spacing w:line="360" w:lineRule="auto"/>
        <w:jc w:val="both"/>
        <w:rPr>
          <w:rFonts w:ascii="Times New Roman" w:eastAsia="Times New Roman" w:hAnsi="Times New Roman" w:cs="Times New Roman"/>
          <w:color w:val="333333"/>
          <w:sz w:val="24"/>
          <w:szCs w:val="24"/>
          <w:lang w:eastAsia="en-IN"/>
        </w:rPr>
      </w:pPr>
      <w:proofErr w:type="spellStart"/>
      <w:r>
        <w:rPr>
          <w:rFonts w:ascii="Times New Roman" w:eastAsia="Times New Roman" w:hAnsi="Times New Roman" w:cs="Times New Roman"/>
          <w:color w:val="333333"/>
          <w:sz w:val="24"/>
          <w:szCs w:val="24"/>
          <w:lang w:eastAsia="en-IN"/>
        </w:rPr>
        <w:t>Pyautogui</w:t>
      </w:r>
      <w:proofErr w:type="spellEnd"/>
    </w:p>
    <w:p w14:paraId="7C8EA8D6" w14:textId="361B98FC" w:rsidR="0031354E" w:rsidRDefault="0031354E" w:rsidP="006B71F3">
      <w:pPr>
        <w:pStyle w:val="ListParagraph"/>
        <w:numPr>
          <w:ilvl w:val="0"/>
          <w:numId w:val="8"/>
        </w:numPr>
        <w:spacing w:line="360" w:lineRule="auto"/>
        <w:jc w:val="both"/>
        <w:rPr>
          <w:rFonts w:ascii="Times New Roman" w:eastAsia="Times New Roman" w:hAnsi="Times New Roman" w:cs="Times New Roman"/>
          <w:color w:val="333333"/>
          <w:sz w:val="24"/>
          <w:szCs w:val="24"/>
          <w:lang w:eastAsia="en-IN"/>
        </w:rPr>
      </w:pPr>
      <w:proofErr w:type="spellStart"/>
      <w:r>
        <w:rPr>
          <w:rFonts w:ascii="Times New Roman" w:eastAsia="Times New Roman" w:hAnsi="Times New Roman" w:cs="Times New Roman"/>
          <w:color w:val="333333"/>
          <w:sz w:val="24"/>
          <w:szCs w:val="24"/>
          <w:lang w:eastAsia="en-IN"/>
        </w:rPr>
        <w:t>Conda</w:t>
      </w:r>
      <w:proofErr w:type="spellEnd"/>
      <w:r>
        <w:rPr>
          <w:rFonts w:ascii="Times New Roman" w:eastAsia="Times New Roman" w:hAnsi="Times New Roman" w:cs="Times New Roman"/>
          <w:color w:val="333333"/>
          <w:sz w:val="24"/>
          <w:szCs w:val="24"/>
          <w:lang w:eastAsia="en-IN"/>
        </w:rPr>
        <w:t>-forge</w:t>
      </w:r>
    </w:p>
    <w:p w14:paraId="5BC8C919" w14:textId="7839B411" w:rsidR="0031354E" w:rsidRDefault="0031354E" w:rsidP="006B71F3">
      <w:pPr>
        <w:pStyle w:val="ListParagraph"/>
        <w:numPr>
          <w:ilvl w:val="0"/>
          <w:numId w:val="8"/>
        </w:numPr>
        <w:spacing w:line="360" w:lineRule="auto"/>
        <w:jc w:val="both"/>
        <w:rPr>
          <w:rFonts w:ascii="Times New Roman" w:eastAsia="Times New Roman" w:hAnsi="Times New Roman" w:cs="Times New Roman"/>
          <w:color w:val="333333"/>
          <w:sz w:val="24"/>
          <w:szCs w:val="24"/>
          <w:lang w:eastAsia="en-IN"/>
        </w:rPr>
      </w:pPr>
      <w:proofErr w:type="spellStart"/>
      <w:r>
        <w:rPr>
          <w:rFonts w:ascii="Times New Roman" w:eastAsia="Times New Roman" w:hAnsi="Times New Roman" w:cs="Times New Roman"/>
          <w:color w:val="333333"/>
          <w:sz w:val="24"/>
          <w:szCs w:val="24"/>
          <w:lang w:eastAsia="en-IN"/>
        </w:rPr>
        <w:t>dlib</w:t>
      </w:r>
      <w:proofErr w:type="spellEnd"/>
    </w:p>
    <w:p w14:paraId="3276CD2A" w14:textId="47BEF9BF" w:rsidR="00225B3D" w:rsidRDefault="0031354E" w:rsidP="0031354E">
      <w:pPr>
        <w:spacing w:line="360" w:lineRule="auto"/>
        <w:ind w:left="72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lastRenderedPageBreak/>
        <w:t>The above two packages need to be pip installed using the command ‘pip install’. Whereas the last two packages must be installed using the command ‘</w:t>
      </w:r>
      <w:proofErr w:type="spellStart"/>
      <w:r>
        <w:rPr>
          <w:rFonts w:ascii="Times New Roman" w:eastAsia="Times New Roman" w:hAnsi="Times New Roman" w:cs="Times New Roman"/>
          <w:color w:val="333333"/>
          <w:sz w:val="24"/>
          <w:szCs w:val="24"/>
          <w:lang w:eastAsia="en-IN"/>
        </w:rPr>
        <w:t>conda</w:t>
      </w:r>
      <w:proofErr w:type="spellEnd"/>
      <w:r>
        <w:rPr>
          <w:rFonts w:ascii="Times New Roman" w:eastAsia="Times New Roman" w:hAnsi="Times New Roman" w:cs="Times New Roman"/>
          <w:color w:val="333333"/>
          <w:sz w:val="24"/>
          <w:szCs w:val="24"/>
          <w:lang w:eastAsia="en-IN"/>
        </w:rPr>
        <w:t xml:space="preserve"> install –c’</w:t>
      </w:r>
    </w:p>
    <w:p w14:paraId="048001DC" w14:textId="06964A91" w:rsidR="0031354E" w:rsidRPr="0031354E" w:rsidRDefault="0031354E" w:rsidP="0031354E">
      <w:pPr>
        <w:spacing w:line="360" w:lineRule="auto"/>
        <w:ind w:left="720"/>
        <w:jc w:val="both"/>
        <w:rPr>
          <w:rFonts w:ascii="Times New Roman" w:eastAsia="Times New Roman" w:hAnsi="Times New Roman" w:cs="Times New Roman"/>
          <w:color w:val="333333"/>
          <w:sz w:val="24"/>
          <w:szCs w:val="24"/>
          <w:lang w:eastAsia="en-IN"/>
        </w:rPr>
      </w:pPr>
      <w:r w:rsidRPr="0031354E">
        <w:rPr>
          <w:rFonts w:ascii="Times New Roman" w:eastAsia="Times New Roman" w:hAnsi="Times New Roman" w:cs="Times New Roman"/>
          <w:noProof/>
          <w:color w:val="333333"/>
          <w:sz w:val="24"/>
          <w:szCs w:val="24"/>
          <w:lang w:eastAsia="en-IN"/>
        </w:rPr>
        <w:drawing>
          <wp:inline distT="0" distB="0" distL="0" distR="0" wp14:anchorId="55A9EDCC" wp14:editId="3C9F4328">
            <wp:extent cx="6104255" cy="3295650"/>
            <wp:effectExtent l="0" t="0" r="0" b="0"/>
            <wp:docPr id="1" name="Picture 1" descr="C:\Users\gppre\Pictures\Screenshots\Screenshot (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ppre\Pictures\Screenshots\Screenshot (383).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411"/>
                    <a:stretch/>
                  </pic:blipFill>
                  <pic:spPr bwMode="auto">
                    <a:xfrm>
                      <a:off x="0" y="0"/>
                      <a:ext cx="6105891" cy="3296533"/>
                    </a:xfrm>
                    <a:prstGeom prst="rect">
                      <a:avLst/>
                    </a:prstGeom>
                    <a:noFill/>
                    <a:ln>
                      <a:noFill/>
                    </a:ln>
                    <a:extLst>
                      <a:ext uri="{53640926-AAD7-44D8-BBD7-CCE9431645EC}">
                        <a14:shadowObscured xmlns:a14="http://schemas.microsoft.com/office/drawing/2010/main"/>
                      </a:ext>
                    </a:extLst>
                  </pic:spPr>
                </pic:pic>
              </a:graphicData>
            </a:graphic>
          </wp:inline>
        </w:drawing>
      </w:r>
    </w:p>
    <w:p w14:paraId="4FA6C70F" w14:textId="2BEEE1C5" w:rsidR="00CE541A" w:rsidRDefault="0031354E" w:rsidP="0031354E">
      <w:pPr>
        <w:pStyle w:val="ListParagraph"/>
        <w:shd w:val="clear" w:color="auto" w:fill="FFFFFF"/>
        <w:spacing w:before="100" w:beforeAutospacing="1" w:after="100" w:afterAutospacing="1" w:line="360" w:lineRule="auto"/>
        <w:ind w:right="567"/>
        <w:jc w:val="center"/>
        <w:rPr>
          <w:rFonts w:ascii="Times New Roman" w:eastAsia="Times New Roman" w:hAnsi="Times New Roman"/>
          <w:bCs/>
          <w:color w:val="333333"/>
          <w:sz w:val="24"/>
          <w:szCs w:val="24"/>
          <w:lang w:eastAsia="en-IN"/>
        </w:rPr>
      </w:pPr>
      <w:r w:rsidRPr="00544FEA">
        <w:rPr>
          <w:rFonts w:ascii="Times New Roman" w:eastAsia="Times New Roman" w:hAnsi="Times New Roman"/>
          <w:bCs/>
          <w:color w:val="333333"/>
          <w:sz w:val="24"/>
          <w:szCs w:val="24"/>
          <w:lang w:eastAsia="en-IN"/>
        </w:rPr>
        <w:t>Figure 2.4.1</w:t>
      </w:r>
      <w:r w:rsidR="00544FEA" w:rsidRPr="00544FEA">
        <w:rPr>
          <w:rFonts w:ascii="Times New Roman" w:eastAsia="Times New Roman" w:hAnsi="Times New Roman"/>
          <w:bCs/>
          <w:color w:val="333333"/>
          <w:sz w:val="24"/>
          <w:szCs w:val="24"/>
          <w:lang w:eastAsia="en-IN"/>
        </w:rPr>
        <w:t xml:space="preserve"> Installed Packages</w:t>
      </w:r>
    </w:p>
    <w:p w14:paraId="06580C26" w14:textId="77777777" w:rsidR="00544FEA" w:rsidRPr="00544FEA" w:rsidRDefault="00544FEA" w:rsidP="00544FEA">
      <w:pPr>
        <w:pStyle w:val="ListParagraph"/>
        <w:shd w:val="clear" w:color="auto" w:fill="FFFFFF"/>
        <w:spacing w:before="100" w:beforeAutospacing="1" w:after="100" w:afterAutospacing="1" w:line="360" w:lineRule="auto"/>
        <w:ind w:right="567"/>
        <w:rPr>
          <w:rFonts w:ascii="Times New Roman" w:eastAsia="Times New Roman" w:hAnsi="Times New Roman"/>
          <w:bCs/>
          <w:color w:val="333333"/>
          <w:sz w:val="24"/>
          <w:szCs w:val="24"/>
          <w:lang w:eastAsia="en-IN"/>
        </w:rPr>
      </w:pPr>
    </w:p>
    <w:p w14:paraId="308A579A" w14:textId="3B08E4DE" w:rsidR="00CE541A" w:rsidRDefault="00CE541A" w:rsidP="001B2173">
      <w:pPr>
        <w:spacing w:line="360" w:lineRule="auto"/>
        <w:ind w:left="720" w:right="567"/>
        <w:jc w:val="both"/>
        <w:rPr>
          <w:rFonts w:ascii="Times New Roman" w:hAnsi="Times New Roman" w:cs="Times New Roman"/>
          <w:b/>
          <w:bCs/>
          <w:sz w:val="24"/>
          <w:szCs w:val="24"/>
        </w:rPr>
      </w:pPr>
    </w:p>
    <w:p w14:paraId="5F40EDD7" w14:textId="231676A1" w:rsidR="00CE541A" w:rsidRDefault="00CE541A" w:rsidP="001B2173">
      <w:pPr>
        <w:spacing w:line="360" w:lineRule="auto"/>
        <w:ind w:left="720" w:right="567"/>
        <w:jc w:val="both"/>
        <w:rPr>
          <w:rFonts w:ascii="Times New Roman" w:hAnsi="Times New Roman" w:cs="Times New Roman"/>
          <w:b/>
          <w:bCs/>
          <w:sz w:val="24"/>
          <w:szCs w:val="24"/>
        </w:rPr>
      </w:pPr>
    </w:p>
    <w:p w14:paraId="2FD1CB37" w14:textId="3903FDD4" w:rsidR="0031354E" w:rsidRDefault="0031354E" w:rsidP="001B2173">
      <w:pPr>
        <w:spacing w:line="360" w:lineRule="auto"/>
        <w:ind w:left="720" w:right="567"/>
        <w:jc w:val="both"/>
        <w:rPr>
          <w:rFonts w:ascii="Times New Roman" w:hAnsi="Times New Roman" w:cs="Times New Roman"/>
          <w:b/>
          <w:bCs/>
          <w:sz w:val="24"/>
          <w:szCs w:val="24"/>
        </w:rPr>
      </w:pPr>
    </w:p>
    <w:p w14:paraId="692D756C" w14:textId="323B7BE2" w:rsidR="0031354E" w:rsidRDefault="0031354E" w:rsidP="001B2173">
      <w:pPr>
        <w:spacing w:line="360" w:lineRule="auto"/>
        <w:ind w:left="720" w:right="567"/>
        <w:jc w:val="both"/>
        <w:rPr>
          <w:rFonts w:ascii="Times New Roman" w:hAnsi="Times New Roman" w:cs="Times New Roman"/>
          <w:b/>
          <w:bCs/>
          <w:sz w:val="24"/>
          <w:szCs w:val="24"/>
        </w:rPr>
      </w:pPr>
    </w:p>
    <w:p w14:paraId="2F0C690A" w14:textId="15920514" w:rsidR="0031354E" w:rsidRDefault="0031354E" w:rsidP="001B2173">
      <w:pPr>
        <w:spacing w:line="360" w:lineRule="auto"/>
        <w:ind w:left="720" w:right="567"/>
        <w:jc w:val="both"/>
        <w:rPr>
          <w:rFonts w:ascii="Times New Roman" w:hAnsi="Times New Roman" w:cs="Times New Roman"/>
          <w:b/>
          <w:bCs/>
          <w:sz w:val="24"/>
          <w:szCs w:val="24"/>
        </w:rPr>
      </w:pPr>
    </w:p>
    <w:p w14:paraId="1DD98BC3" w14:textId="1558BB94" w:rsidR="0031354E" w:rsidRDefault="0031354E" w:rsidP="001B2173">
      <w:pPr>
        <w:spacing w:line="360" w:lineRule="auto"/>
        <w:ind w:left="720" w:right="567"/>
        <w:jc w:val="both"/>
        <w:rPr>
          <w:rFonts w:ascii="Times New Roman" w:hAnsi="Times New Roman" w:cs="Times New Roman"/>
          <w:b/>
          <w:bCs/>
          <w:sz w:val="24"/>
          <w:szCs w:val="24"/>
        </w:rPr>
      </w:pPr>
    </w:p>
    <w:p w14:paraId="0820CE86" w14:textId="39DEA39D" w:rsidR="0031354E" w:rsidRDefault="0031354E" w:rsidP="001B2173">
      <w:pPr>
        <w:spacing w:line="360" w:lineRule="auto"/>
        <w:ind w:left="720" w:right="567"/>
        <w:jc w:val="both"/>
        <w:rPr>
          <w:rFonts w:ascii="Times New Roman" w:hAnsi="Times New Roman" w:cs="Times New Roman"/>
          <w:b/>
          <w:bCs/>
          <w:sz w:val="24"/>
          <w:szCs w:val="24"/>
        </w:rPr>
      </w:pPr>
    </w:p>
    <w:p w14:paraId="2D378C7D" w14:textId="2F3D99A5" w:rsidR="0031354E" w:rsidRDefault="0031354E" w:rsidP="001B2173">
      <w:pPr>
        <w:spacing w:line="360" w:lineRule="auto"/>
        <w:ind w:left="720" w:right="567"/>
        <w:jc w:val="both"/>
        <w:rPr>
          <w:rFonts w:ascii="Times New Roman" w:hAnsi="Times New Roman" w:cs="Times New Roman"/>
          <w:b/>
          <w:bCs/>
          <w:sz w:val="24"/>
          <w:szCs w:val="24"/>
        </w:rPr>
      </w:pPr>
    </w:p>
    <w:p w14:paraId="693C2867" w14:textId="298A3E43" w:rsidR="0031354E" w:rsidRDefault="0031354E" w:rsidP="001B2173">
      <w:pPr>
        <w:spacing w:line="360" w:lineRule="auto"/>
        <w:ind w:left="720" w:right="567"/>
        <w:jc w:val="both"/>
        <w:rPr>
          <w:rFonts w:ascii="Times New Roman" w:hAnsi="Times New Roman" w:cs="Times New Roman"/>
          <w:b/>
          <w:bCs/>
          <w:sz w:val="24"/>
          <w:szCs w:val="24"/>
        </w:rPr>
      </w:pPr>
    </w:p>
    <w:p w14:paraId="37836C94" w14:textId="2E3F92FE" w:rsidR="0031354E" w:rsidRDefault="0031354E" w:rsidP="001B2173">
      <w:pPr>
        <w:spacing w:line="360" w:lineRule="auto"/>
        <w:ind w:left="720" w:right="567"/>
        <w:jc w:val="both"/>
        <w:rPr>
          <w:rFonts w:ascii="Times New Roman" w:hAnsi="Times New Roman" w:cs="Times New Roman"/>
          <w:b/>
          <w:bCs/>
          <w:sz w:val="24"/>
          <w:szCs w:val="24"/>
        </w:rPr>
      </w:pPr>
    </w:p>
    <w:p w14:paraId="00177300" w14:textId="12F41FED" w:rsidR="0075774D" w:rsidRPr="004A0643" w:rsidRDefault="0075774D" w:rsidP="00B104C7">
      <w:pPr>
        <w:spacing w:after="0" w:line="360" w:lineRule="auto"/>
        <w:textAlignment w:val="baseline"/>
        <w:rPr>
          <w:rFonts w:ascii="Times New Roman" w:eastAsia="Times New Roman" w:hAnsi="Times New Roman" w:cs="Times New Roman"/>
          <w:sz w:val="24"/>
          <w:szCs w:val="24"/>
          <w:lang w:eastAsia="en-IN"/>
          <w:rPrChange w:id="233" w:author="Sravya Patharlapalli" w:date="2021-12-16T19:19:00Z">
            <w:rPr>
              <w:rFonts w:ascii="Calibri" w:eastAsia="Times New Roman" w:hAnsi="Calibri" w:cs="Calibri"/>
              <w:sz w:val="24"/>
              <w:szCs w:val="24"/>
              <w:lang w:eastAsia="en-IN"/>
            </w:rPr>
          </w:rPrChange>
        </w:rPr>
      </w:pPr>
    </w:p>
    <w:p w14:paraId="40BB46E5" w14:textId="39B4D4A0" w:rsidR="00DD09E0" w:rsidRPr="004A0643" w:rsidRDefault="00DD09E0" w:rsidP="00AA0048">
      <w:pPr>
        <w:spacing w:after="0" w:line="480" w:lineRule="auto"/>
        <w:jc w:val="center"/>
        <w:textAlignment w:val="baseline"/>
        <w:rPr>
          <w:rFonts w:ascii="Times New Roman" w:eastAsia="Times New Roman" w:hAnsi="Times New Roman" w:cs="Times New Roman"/>
          <w:sz w:val="18"/>
          <w:szCs w:val="18"/>
          <w:lang w:eastAsia="en-IN"/>
          <w:rPrChange w:id="234" w:author="Sravya Patharlapalli" w:date="2021-12-16T19:19:00Z">
            <w:rPr>
              <w:rFonts w:ascii="Segoe UI" w:eastAsia="Times New Roman" w:hAnsi="Segoe UI" w:cs="Segoe UI"/>
              <w:sz w:val="18"/>
              <w:szCs w:val="18"/>
              <w:lang w:eastAsia="en-IN"/>
            </w:rPr>
          </w:rPrChange>
        </w:rPr>
      </w:pPr>
      <w:r w:rsidRPr="004A0643">
        <w:rPr>
          <w:rFonts w:ascii="Times New Roman" w:eastAsia="Times New Roman" w:hAnsi="Times New Roman" w:cs="Times New Roman"/>
          <w:sz w:val="28"/>
          <w:szCs w:val="28"/>
          <w:lang w:eastAsia="en-IN"/>
          <w:rPrChange w:id="235" w:author="Sravya Patharlapalli" w:date="2021-12-16T19:19:00Z">
            <w:rPr>
              <w:rFonts w:ascii="Calibri" w:eastAsia="Times New Roman" w:hAnsi="Calibri" w:cs="Calibri"/>
              <w:sz w:val="28"/>
              <w:szCs w:val="28"/>
              <w:lang w:eastAsia="en-IN"/>
            </w:rPr>
          </w:rPrChange>
        </w:rPr>
        <w:lastRenderedPageBreak/>
        <w:t> </w:t>
      </w:r>
      <w:r w:rsidRPr="004A0643">
        <w:rPr>
          <w:rFonts w:ascii="Times New Roman" w:eastAsia="Times New Roman" w:hAnsi="Times New Roman" w:cs="Times New Roman"/>
          <w:sz w:val="24"/>
          <w:szCs w:val="24"/>
          <w:lang w:val="en-US" w:eastAsia="en-IN"/>
          <w:rPrChange w:id="236" w:author="Sravya Patharlapalli" w:date="2021-12-16T19:19:00Z">
            <w:rPr>
              <w:rFonts w:ascii="Calibri" w:eastAsia="Times New Roman" w:hAnsi="Calibri" w:cs="Calibri"/>
              <w:sz w:val="24"/>
              <w:szCs w:val="24"/>
              <w:lang w:val="en-US" w:eastAsia="en-IN"/>
            </w:rPr>
          </w:rPrChange>
        </w:rPr>
        <w:t> </w:t>
      </w:r>
      <w:r w:rsidRPr="004A0643">
        <w:rPr>
          <w:rFonts w:ascii="Times New Roman" w:eastAsia="Times New Roman" w:hAnsi="Times New Roman" w:cs="Times New Roman"/>
          <w:sz w:val="24"/>
          <w:szCs w:val="24"/>
          <w:lang w:eastAsia="en-IN"/>
          <w:rPrChange w:id="237" w:author="Sravya Patharlapalli" w:date="2021-12-16T19:19:00Z">
            <w:rPr>
              <w:rFonts w:ascii="Calibri" w:eastAsia="Times New Roman" w:hAnsi="Calibri" w:cs="Calibri"/>
              <w:sz w:val="24"/>
              <w:szCs w:val="24"/>
              <w:lang w:eastAsia="en-IN"/>
            </w:rPr>
          </w:rPrChange>
        </w:rPr>
        <w:t> </w:t>
      </w:r>
      <w:r w:rsidRPr="004A0643">
        <w:rPr>
          <w:rFonts w:ascii="Times New Roman" w:eastAsia="Times New Roman" w:hAnsi="Times New Roman" w:cs="Times New Roman"/>
          <w:b/>
          <w:color w:val="000000" w:themeColor="text1"/>
          <w:sz w:val="32"/>
          <w:szCs w:val="32"/>
          <w:lang w:val="en-US" w:eastAsia="en-IN"/>
        </w:rPr>
        <w:t>3. ANALYSIS</w:t>
      </w:r>
      <w:r w:rsidRPr="004A0643">
        <w:rPr>
          <w:rFonts w:ascii="Times New Roman" w:eastAsia="Times New Roman" w:hAnsi="Times New Roman" w:cs="Times New Roman"/>
          <w:color w:val="000000" w:themeColor="text1"/>
          <w:sz w:val="32"/>
          <w:szCs w:val="32"/>
          <w:lang w:eastAsia="en-IN"/>
        </w:rPr>
        <w:t> </w:t>
      </w:r>
    </w:p>
    <w:p w14:paraId="6B9B9369" w14:textId="5FEA5D46" w:rsidR="00DD09E0" w:rsidRPr="004A0643" w:rsidRDefault="00DD09E0" w:rsidP="00AA0048">
      <w:pPr>
        <w:spacing w:after="0" w:line="480" w:lineRule="auto"/>
        <w:jc w:val="both"/>
        <w:textAlignment w:val="baseline"/>
        <w:rPr>
          <w:rFonts w:ascii="Times New Roman" w:eastAsia="Times New Roman" w:hAnsi="Times New Roman" w:cs="Times New Roman"/>
          <w:sz w:val="28"/>
          <w:szCs w:val="28"/>
          <w:lang w:eastAsia="en-IN"/>
          <w:rPrChange w:id="238" w:author="Sravya Patharlapalli" w:date="2021-12-16T19:19:00Z">
            <w:rPr>
              <w:rFonts w:ascii="Segoe UI" w:eastAsia="Times New Roman" w:hAnsi="Segoe UI" w:cs="Segoe UI"/>
              <w:sz w:val="28"/>
              <w:szCs w:val="28"/>
              <w:lang w:eastAsia="en-IN"/>
            </w:rPr>
          </w:rPrChange>
        </w:rPr>
      </w:pPr>
      <w:r w:rsidRPr="004A0643">
        <w:rPr>
          <w:rFonts w:ascii="Times New Roman" w:eastAsia="Times New Roman" w:hAnsi="Times New Roman" w:cs="Times New Roman"/>
          <w:b/>
          <w:bCs/>
          <w:color w:val="000000"/>
          <w:sz w:val="28"/>
          <w:szCs w:val="28"/>
          <w:lang w:val="en-US" w:eastAsia="en-IN"/>
        </w:rPr>
        <w:t xml:space="preserve">3.1. </w:t>
      </w:r>
      <w:r w:rsidR="0068579D">
        <w:rPr>
          <w:rFonts w:ascii="Times New Roman" w:eastAsia="Times New Roman" w:hAnsi="Times New Roman" w:cs="Times New Roman"/>
          <w:b/>
          <w:bCs/>
          <w:color w:val="000000"/>
          <w:sz w:val="28"/>
          <w:szCs w:val="28"/>
          <w:lang w:val="en-US" w:eastAsia="en-IN"/>
        </w:rPr>
        <w:t>Existing System</w:t>
      </w:r>
    </w:p>
    <w:p w14:paraId="5A98667E" w14:textId="34E9F81A" w:rsidR="0068579D" w:rsidRDefault="0068579D" w:rsidP="0001132E">
      <w:pPr>
        <w:spacing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t>The computer mouse or moving the finger has been a very common approach to move the cursor along with the screen in the current technology. The system detects any movement in the mouse or the finger to map it to the movement of the cursor. Some people, who do not have their arms to be operational, called ‘amputees’ will not be able to make use of the current technology to use the mouse. Hence, if the movement of their eyeball can be tracked and if the direction towards which the eye is looking can be determined, the movement of the eyeball can be mapped to the cursor and the amputee will be able to move the cursor at will. An ‘</w:t>
      </w:r>
      <w:r>
        <w:rPr>
          <w:rFonts w:ascii="Times New Roman" w:eastAsia="Times New Roman" w:hAnsi="Times New Roman" w:cs="Times New Roman"/>
          <w:sz w:val="24"/>
          <w:szCs w:val="24"/>
          <w:lang w:eastAsia="en-IN"/>
        </w:rPr>
        <w:t>HCI-based</w:t>
      </w:r>
      <w:r w:rsidRPr="0068579D">
        <w:rPr>
          <w:rFonts w:ascii="Times New Roman" w:eastAsia="Times New Roman" w:hAnsi="Times New Roman" w:cs="Times New Roman"/>
          <w:sz w:val="24"/>
          <w:szCs w:val="24"/>
          <w:lang w:eastAsia="en-IN"/>
        </w:rPr>
        <w:t xml:space="preserve"> eye-tracking mouse’ will be of a lot of use to an amputee. Currently, the eye-tracking mouse is not available on a large scale, and only a few companies have developed this technology and have made it available.</w:t>
      </w:r>
      <w:r>
        <w:rPr>
          <w:rFonts w:ascii="Times New Roman" w:eastAsia="Times New Roman" w:hAnsi="Times New Roman" w:cs="Times New Roman"/>
          <w:sz w:val="24"/>
          <w:szCs w:val="24"/>
          <w:lang w:eastAsia="en-IN"/>
        </w:rPr>
        <w:t xml:space="preserve"> The following are some drawbacks of Existing System.</w:t>
      </w:r>
    </w:p>
    <w:p w14:paraId="0F898FFD" w14:textId="5192F718" w:rsidR="003779B9" w:rsidRPr="0068579D" w:rsidRDefault="0068579D" w:rsidP="006B71F3">
      <w:pPr>
        <w:pStyle w:val="ListParagraph"/>
        <w:numPr>
          <w:ilvl w:val="0"/>
          <w:numId w:val="9"/>
        </w:numPr>
        <w:spacing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In the </w:t>
      </w:r>
      <w:r w:rsidR="003779B9" w:rsidRPr="0068579D">
        <w:rPr>
          <w:rFonts w:ascii="Times New Roman" w:eastAsia="Times New Roman" w:hAnsi="Times New Roman" w:cs="Times New Roman"/>
          <w:sz w:val="24"/>
          <w:szCs w:val="24"/>
          <w:lang w:eastAsia="en-IN"/>
        </w:rPr>
        <w:t xml:space="preserve">existing system, to get an accurate image of </w:t>
      </w:r>
      <w:r>
        <w:rPr>
          <w:rFonts w:ascii="Times New Roman" w:eastAsia="Times New Roman" w:hAnsi="Times New Roman" w:cs="Times New Roman"/>
          <w:sz w:val="24"/>
          <w:szCs w:val="24"/>
          <w:lang w:eastAsia="en-IN"/>
        </w:rPr>
        <w:t xml:space="preserve">the </w:t>
      </w:r>
      <w:r w:rsidR="003779B9" w:rsidRPr="0068579D">
        <w:rPr>
          <w:rFonts w:ascii="Times New Roman" w:eastAsia="Times New Roman" w:hAnsi="Times New Roman" w:cs="Times New Roman"/>
          <w:sz w:val="24"/>
          <w:szCs w:val="24"/>
          <w:lang w:eastAsia="en-IN"/>
        </w:rPr>
        <w:t>iris an IR sensor should be used.</w:t>
      </w:r>
    </w:p>
    <w:p w14:paraId="4A3C4997" w14:textId="77777777" w:rsidR="003779B9" w:rsidRPr="0068579D" w:rsidRDefault="003779B9" w:rsidP="006B71F3">
      <w:pPr>
        <w:pStyle w:val="ListParagraph"/>
        <w:numPr>
          <w:ilvl w:val="0"/>
          <w:numId w:val="9"/>
        </w:numPr>
        <w:spacing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t>And a gyroscope can be used for the orientation of the head but this method requires the appropriate hardware.</w:t>
      </w:r>
    </w:p>
    <w:p w14:paraId="51B145C7" w14:textId="27AE4B62" w:rsidR="0068579D" w:rsidRPr="0068579D" w:rsidRDefault="003779B9" w:rsidP="006B71F3">
      <w:pPr>
        <w:pStyle w:val="ListParagraph"/>
        <w:numPr>
          <w:ilvl w:val="0"/>
          <w:numId w:val="9"/>
        </w:numPr>
        <w:spacing w:line="360" w:lineRule="auto"/>
        <w:jc w:val="both"/>
        <w:textAlignment w:val="baseline"/>
        <w:rPr>
          <w:rFonts w:ascii="Times New Roman" w:eastAsia="Times New Roman" w:hAnsi="Times New Roman" w:cs="Times New Roman"/>
          <w:sz w:val="24"/>
          <w:szCs w:val="24"/>
          <w:lang w:eastAsia="en-IN"/>
          <w:rPrChange w:id="239" w:author="Sravya Patharlapalli" w:date="2021-12-16T19:19:00Z">
            <w:rPr>
              <w:rFonts w:ascii="Segoe UI" w:eastAsia="Times New Roman" w:hAnsi="Segoe UI" w:cs="Segoe UI"/>
              <w:sz w:val="24"/>
              <w:szCs w:val="24"/>
              <w:lang w:eastAsia="en-IN"/>
            </w:rPr>
          </w:rPrChange>
        </w:rPr>
      </w:pPr>
      <w:r w:rsidRPr="0068579D">
        <w:rPr>
          <w:rFonts w:ascii="Times New Roman" w:eastAsia="Times New Roman" w:hAnsi="Times New Roman" w:cs="Times New Roman"/>
          <w:sz w:val="24"/>
          <w:szCs w:val="24"/>
          <w:lang w:eastAsia="en-IN"/>
        </w:rPr>
        <w:t>So in our project, instead of using only the eye gaze</w:t>
      </w:r>
      <w:r w:rsidR="0068579D">
        <w:rPr>
          <w:rFonts w:ascii="Times New Roman" w:eastAsia="Times New Roman" w:hAnsi="Times New Roman" w:cs="Times New Roman"/>
          <w:sz w:val="24"/>
          <w:szCs w:val="24"/>
          <w:lang w:eastAsia="en-IN"/>
        </w:rPr>
        <w:t xml:space="preserve"> and actions to track the mouse, </w:t>
      </w:r>
      <w:r w:rsidRPr="0068579D">
        <w:rPr>
          <w:rFonts w:ascii="Times New Roman" w:eastAsia="Times New Roman" w:hAnsi="Times New Roman" w:cs="Times New Roman"/>
          <w:sz w:val="24"/>
          <w:szCs w:val="24"/>
          <w:lang w:eastAsia="en-IN"/>
        </w:rPr>
        <w:t>we will be using eye gestures along with facial expressions.</w:t>
      </w:r>
    </w:p>
    <w:p w14:paraId="46041046" w14:textId="212FB48F" w:rsidR="001B41F6" w:rsidRPr="001B41F6" w:rsidRDefault="00DD09E0" w:rsidP="00AA0048">
      <w:pPr>
        <w:spacing w:after="0" w:line="480" w:lineRule="auto"/>
        <w:textAlignment w:val="baseline"/>
        <w:rPr>
          <w:rFonts w:ascii="Times New Roman" w:eastAsia="Times New Roman" w:hAnsi="Times New Roman" w:cs="Times New Roman"/>
          <w:color w:val="000000"/>
          <w:sz w:val="28"/>
          <w:szCs w:val="28"/>
          <w:lang w:eastAsia="en-IN"/>
          <w:rPrChange w:id="240" w:author="Sravya Patharlapalli" w:date="2021-12-16T19:19:00Z">
            <w:rPr>
              <w:rFonts w:ascii="Segoe UI" w:eastAsia="Times New Roman" w:hAnsi="Segoe UI" w:cs="Segoe UI"/>
              <w:sz w:val="28"/>
              <w:szCs w:val="28"/>
              <w:lang w:eastAsia="en-IN"/>
            </w:rPr>
          </w:rPrChange>
        </w:rPr>
      </w:pPr>
      <w:r w:rsidRPr="004A0643">
        <w:rPr>
          <w:rFonts w:ascii="Times New Roman" w:eastAsia="Times New Roman" w:hAnsi="Times New Roman" w:cs="Times New Roman"/>
          <w:b/>
          <w:bCs/>
          <w:color w:val="000000"/>
          <w:sz w:val="28"/>
          <w:szCs w:val="28"/>
          <w:lang w:val="en-US" w:eastAsia="en-IN"/>
        </w:rPr>
        <w:t xml:space="preserve">3.2. </w:t>
      </w:r>
      <w:r w:rsidR="0068579D">
        <w:rPr>
          <w:rFonts w:ascii="Times New Roman" w:eastAsia="Times New Roman" w:hAnsi="Times New Roman" w:cs="Times New Roman"/>
          <w:b/>
          <w:bCs/>
          <w:color w:val="000000"/>
          <w:sz w:val="28"/>
          <w:szCs w:val="28"/>
          <w:lang w:val="en-US" w:eastAsia="en-IN"/>
        </w:rPr>
        <w:t>Proposed System</w:t>
      </w:r>
    </w:p>
    <w:p w14:paraId="38101FC2" w14:textId="16F1EF6D" w:rsidR="004B0C0F" w:rsidRDefault="0068579D">
      <w:pPr>
        <w:spacing w:line="360" w:lineRule="auto"/>
        <w:jc w:val="both"/>
        <w:textAlignment w:val="baseline"/>
        <w:rPr>
          <w:rFonts w:ascii="Times New Roman" w:eastAsia="Times New Roman" w:hAnsi="Times New Roman" w:cs="Times New Roman"/>
          <w:color w:val="000000" w:themeColor="text1"/>
          <w:sz w:val="24"/>
          <w:szCs w:val="24"/>
          <w:lang w:eastAsia="en-IN"/>
        </w:rPr>
        <w:pPrChange w:id="241" w:author="Sravya Patharlapalli" w:date="2021-12-16T18:51:00Z">
          <w:pPr>
            <w:spacing w:after="0" w:line="480" w:lineRule="auto"/>
            <w:textAlignment w:val="baseline"/>
          </w:pPr>
        </w:pPrChange>
      </w:pPr>
      <w:r>
        <w:rPr>
          <w:rFonts w:ascii="Times New Roman" w:eastAsia="Times New Roman" w:hAnsi="Times New Roman" w:cs="Times New Roman"/>
          <w:color w:val="000000" w:themeColor="text1"/>
          <w:sz w:val="24"/>
          <w:szCs w:val="24"/>
          <w:lang w:eastAsia="en-IN"/>
        </w:rPr>
        <w:t xml:space="preserve">The proposed system has the following actions. </w:t>
      </w:r>
    </w:p>
    <w:p w14:paraId="2A1A7FB1" w14:textId="77777777" w:rsidR="0068579D" w:rsidRPr="0068579D" w:rsidRDefault="0068579D" w:rsidP="006B71F3">
      <w:pPr>
        <w:pStyle w:val="ListParagraph"/>
        <w:numPr>
          <w:ilvl w:val="0"/>
          <w:numId w:val="10"/>
        </w:numPr>
        <w:spacing w:after="0"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t>Opening the Mouth</w:t>
      </w:r>
    </w:p>
    <w:p w14:paraId="55A16EC2" w14:textId="77777777" w:rsidR="0068579D" w:rsidRPr="0068579D" w:rsidRDefault="0068579D" w:rsidP="006B71F3">
      <w:pPr>
        <w:pStyle w:val="ListParagraph"/>
        <w:numPr>
          <w:ilvl w:val="0"/>
          <w:numId w:val="10"/>
        </w:numPr>
        <w:spacing w:after="0"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t>Right Eye Wink</w:t>
      </w:r>
    </w:p>
    <w:p w14:paraId="2D22F0EE" w14:textId="77777777" w:rsidR="0068579D" w:rsidRPr="0068579D" w:rsidRDefault="0068579D" w:rsidP="006B71F3">
      <w:pPr>
        <w:pStyle w:val="ListParagraph"/>
        <w:numPr>
          <w:ilvl w:val="0"/>
          <w:numId w:val="10"/>
        </w:numPr>
        <w:spacing w:after="0"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t>Left Eye Wink</w:t>
      </w:r>
    </w:p>
    <w:p w14:paraId="308195E1" w14:textId="77777777" w:rsidR="0068579D" w:rsidRPr="0068579D" w:rsidRDefault="0068579D" w:rsidP="006B71F3">
      <w:pPr>
        <w:pStyle w:val="ListParagraph"/>
        <w:numPr>
          <w:ilvl w:val="0"/>
          <w:numId w:val="10"/>
        </w:numPr>
        <w:spacing w:after="0"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t>Squinting Eyes</w:t>
      </w:r>
    </w:p>
    <w:p w14:paraId="765FB426" w14:textId="1BB87080" w:rsidR="0068579D" w:rsidRDefault="0068579D" w:rsidP="006B71F3">
      <w:pPr>
        <w:pStyle w:val="ListParagraph"/>
        <w:numPr>
          <w:ilvl w:val="0"/>
          <w:numId w:val="10"/>
        </w:numPr>
        <w:spacing w:after="0"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t>Head Movements (Pitch and Yaw)</w:t>
      </w:r>
    </w:p>
    <w:p w14:paraId="469118F9" w14:textId="77E0B64B" w:rsidR="0068579D" w:rsidRDefault="0068579D" w:rsidP="00211967">
      <w:pPr>
        <w:spacing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t>Since the project is based on detecting the features of the face and mapping them to the cursor, the webcam needs to be accessed first, which means that the webcam will be opened. Once the webcam is opened, the program needs to extract every frame from the video. This frame undergoes a set of processes before the features of the frame are detected and mapped to the cursor. And this process continuously takes place for every frame as a part of a loop.</w:t>
      </w:r>
      <w:r>
        <w:rPr>
          <w:rFonts w:ascii="Times New Roman" w:eastAsia="Times New Roman" w:hAnsi="Times New Roman" w:cs="Times New Roman"/>
          <w:sz w:val="24"/>
          <w:szCs w:val="24"/>
          <w:lang w:eastAsia="en-IN"/>
        </w:rPr>
        <w:t xml:space="preserve"> The advantages of proposed system are as follows.</w:t>
      </w:r>
    </w:p>
    <w:p w14:paraId="43F8164E" w14:textId="77777777" w:rsidR="003779B9" w:rsidRPr="0068579D" w:rsidRDefault="003779B9" w:rsidP="006B71F3">
      <w:pPr>
        <w:pStyle w:val="ListParagraph"/>
        <w:numPr>
          <w:ilvl w:val="0"/>
          <w:numId w:val="11"/>
        </w:numPr>
        <w:spacing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lastRenderedPageBreak/>
        <w:t>Hands-free mouse cursor control system.</w:t>
      </w:r>
    </w:p>
    <w:p w14:paraId="1F7C8987" w14:textId="77777777" w:rsidR="003779B9" w:rsidRPr="0068579D" w:rsidRDefault="003779B9" w:rsidP="006B71F3">
      <w:pPr>
        <w:pStyle w:val="ListParagraph"/>
        <w:numPr>
          <w:ilvl w:val="0"/>
          <w:numId w:val="11"/>
        </w:numPr>
        <w:spacing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t>Facilitating the incapacitated.</w:t>
      </w:r>
    </w:p>
    <w:p w14:paraId="07B4B5B2" w14:textId="77777777" w:rsidR="003779B9" w:rsidRPr="0068579D" w:rsidRDefault="003779B9" w:rsidP="006B71F3">
      <w:pPr>
        <w:pStyle w:val="ListParagraph"/>
        <w:numPr>
          <w:ilvl w:val="0"/>
          <w:numId w:val="11"/>
        </w:numPr>
        <w:spacing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t>Mouse pointer control through eye movements and facial expressions.</w:t>
      </w:r>
    </w:p>
    <w:p w14:paraId="5A7AE6DD" w14:textId="2F50FCE7" w:rsidR="0068579D" w:rsidRPr="0068579D" w:rsidRDefault="003779B9" w:rsidP="006B71F3">
      <w:pPr>
        <w:pStyle w:val="ListParagraph"/>
        <w:numPr>
          <w:ilvl w:val="0"/>
          <w:numId w:val="11"/>
        </w:numPr>
        <w:spacing w:line="360" w:lineRule="auto"/>
        <w:jc w:val="both"/>
        <w:textAlignment w:val="baseline"/>
        <w:rPr>
          <w:rFonts w:ascii="Times New Roman" w:eastAsia="Times New Roman" w:hAnsi="Times New Roman" w:cs="Times New Roman"/>
          <w:sz w:val="24"/>
          <w:szCs w:val="24"/>
          <w:lang w:eastAsia="en-IN"/>
        </w:rPr>
      </w:pPr>
      <w:r w:rsidRPr="0068579D">
        <w:rPr>
          <w:rFonts w:ascii="Times New Roman" w:eastAsia="Times New Roman" w:hAnsi="Times New Roman" w:cs="Times New Roman"/>
          <w:sz w:val="24"/>
          <w:szCs w:val="24"/>
          <w:lang w:eastAsia="en-IN"/>
        </w:rPr>
        <w:t>Simulating mouse functions, performing different mouse functions such as left click, right click, double click and so on using their eyes and facial features.</w:t>
      </w:r>
    </w:p>
    <w:p w14:paraId="5FCBE09C" w14:textId="77777777" w:rsidR="004B0C0F" w:rsidRPr="004B0C0F" w:rsidDel="00412D83" w:rsidRDefault="004B0C0F" w:rsidP="004B0C0F">
      <w:pPr>
        <w:spacing w:after="0" w:line="360" w:lineRule="auto"/>
        <w:jc w:val="both"/>
        <w:textAlignment w:val="baseline"/>
        <w:rPr>
          <w:del w:id="242" w:author="Sravya Patharlapalli" w:date="2021-12-16T18:51:00Z"/>
          <w:rFonts w:ascii="Times New Roman" w:eastAsia="Times New Roman" w:hAnsi="Times New Roman" w:cs="Times New Roman"/>
          <w:sz w:val="24"/>
          <w:szCs w:val="24"/>
          <w:lang w:eastAsia="en-IN"/>
        </w:rPr>
      </w:pPr>
    </w:p>
    <w:p w14:paraId="17710E2C" w14:textId="018CC735" w:rsidR="00DD09E0" w:rsidRDefault="00DD09E0" w:rsidP="00AA0048">
      <w:pPr>
        <w:spacing w:after="0" w:line="480" w:lineRule="auto"/>
        <w:textAlignment w:val="baseline"/>
        <w:rPr>
          <w:rFonts w:ascii="Times New Roman" w:eastAsia="Times New Roman" w:hAnsi="Times New Roman" w:cs="Times New Roman"/>
          <w:b/>
          <w:color w:val="000000" w:themeColor="text1"/>
          <w:sz w:val="28"/>
          <w:szCs w:val="28"/>
          <w:lang w:val="en-US" w:eastAsia="en-IN"/>
        </w:rPr>
      </w:pPr>
      <w:r w:rsidRPr="004A0643">
        <w:rPr>
          <w:rFonts w:ascii="Times New Roman" w:eastAsia="Times New Roman" w:hAnsi="Times New Roman" w:cs="Times New Roman"/>
          <w:b/>
          <w:color w:val="000000" w:themeColor="text1"/>
          <w:sz w:val="28"/>
          <w:szCs w:val="28"/>
          <w:lang w:val="en-US" w:eastAsia="en-IN"/>
        </w:rPr>
        <w:t xml:space="preserve">3.3. </w:t>
      </w:r>
      <w:r w:rsidR="00A65014">
        <w:rPr>
          <w:rFonts w:ascii="Times New Roman" w:eastAsia="Times New Roman" w:hAnsi="Times New Roman" w:cs="Times New Roman"/>
          <w:b/>
          <w:color w:val="000000" w:themeColor="text1"/>
          <w:sz w:val="28"/>
          <w:szCs w:val="28"/>
          <w:lang w:val="en-US" w:eastAsia="en-IN"/>
        </w:rPr>
        <w:t>Use case models</w:t>
      </w:r>
    </w:p>
    <w:p w14:paraId="10C2EF0F" w14:textId="319F62B6" w:rsidR="00A65014" w:rsidRDefault="00A65014" w:rsidP="00AA0048">
      <w:pPr>
        <w:spacing w:after="0" w:line="480" w:lineRule="auto"/>
        <w:textAlignment w:val="baseline"/>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b/>
          <w:color w:val="000000" w:themeColor="text1"/>
          <w:sz w:val="28"/>
          <w:szCs w:val="28"/>
          <w:lang w:val="en-US" w:eastAsia="en-IN"/>
        </w:rPr>
        <w:tab/>
        <w:t>3.3.1. Use case Diagram</w:t>
      </w:r>
    </w:p>
    <w:p w14:paraId="4BF52E2E" w14:textId="6C9D8F10" w:rsidR="004B0C0F" w:rsidRDefault="00211967" w:rsidP="00211967">
      <w:pPr>
        <w:spacing w:after="0" w:line="360" w:lineRule="auto"/>
        <w:ind w:left="720"/>
        <w:jc w:val="both"/>
        <w:textAlignment w:val="baseline"/>
        <w:rPr>
          <w:rFonts w:ascii="Times New Roman" w:eastAsia="Times New Roman" w:hAnsi="Times New Roman" w:cs="Times New Roman"/>
          <w:color w:val="000000" w:themeColor="text1"/>
          <w:sz w:val="24"/>
          <w:szCs w:val="24"/>
          <w:lang w:eastAsia="en-IN"/>
        </w:rPr>
      </w:pPr>
      <w:r w:rsidRPr="00211967">
        <w:rPr>
          <w:rFonts w:ascii="Times New Roman" w:hAnsi="Times New Roman" w:cs="Times New Roman"/>
          <w:color w:val="282C33"/>
          <w:sz w:val="24"/>
          <w:szCs w:val="24"/>
        </w:rPr>
        <w:t xml:space="preserve">In the Unified </w:t>
      </w:r>
      <w:proofErr w:type="spellStart"/>
      <w:r w:rsidRPr="00211967">
        <w:rPr>
          <w:rFonts w:ascii="Times New Roman" w:hAnsi="Times New Roman" w:cs="Times New Roman"/>
          <w:color w:val="282C33"/>
          <w:sz w:val="24"/>
          <w:szCs w:val="24"/>
        </w:rPr>
        <w:t>Modeling</w:t>
      </w:r>
      <w:proofErr w:type="spellEnd"/>
      <w:r w:rsidRPr="00211967">
        <w:rPr>
          <w:rFonts w:ascii="Times New Roman" w:hAnsi="Times New Roman" w:cs="Times New Roman"/>
          <w:color w:val="282C33"/>
          <w:sz w:val="24"/>
          <w:szCs w:val="24"/>
        </w:rPr>
        <w:t xml:space="preserve"> Language (UML), a use case diagram can summarize the details of your system's users (also known as actors) and their interactions with the system. To build one, you'll use a set of specialized symbols and connectors.</w:t>
      </w:r>
      <w:r>
        <w:rPr>
          <w:rFonts w:ascii="Segoe UI" w:hAnsi="Segoe UI" w:cs="Segoe UI"/>
          <w:color w:val="282C33"/>
          <w:sz w:val="30"/>
          <w:szCs w:val="30"/>
        </w:rPr>
        <w:t> </w:t>
      </w:r>
    </w:p>
    <w:p w14:paraId="6EF3D6ED" w14:textId="7386557E" w:rsidR="0001132E" w:rsidRDefault="00211967" w:rsidP="00B104C7">
      <w:pPr>
        <w:spacing w:after="0" w:line="360" w:lineRule="auto"/>
        <w:jc w:val="both"/>
        <w:textAlignment w:val="baseline"/>
        <w:rPr>
          <w:rFonts w:ascii="Times New Roman" w:eastAsia="Times New Roman" w:hAnsi="Times New Roman" w:cs="Times New Roman"/>
          <w:color w:val="000000" w:themeColor="text1"/>
          <w:sz w:val="24"/>
          <w:szCs w:val="24"/>
          <w:lang w:eastAsia="en-IN"/>
        </w:rPr>
      </w:pPr>
      <w:r w:rsidRPr="00211967">
        <w:rPr>
          <w:rFonts w:ascii="Times New Roman" w:eastAsia="Times New Roman" w:hAnsi="Times New Roman" w:cs="Times New Roman"/>
          <w:color w:val="000000" w:themeColor="text1"/>
          <w:sz w:val="24"/>
          <w:szCs w:val="24"/>
          <w:lang w:eastAsia="en-IN"/>
        </w:rPr>
        <w:drawing>
          <wp:anchor distT="0" distB="0" distL="114300" distR="114300" simplePos="0" relativeHeight="251694080" behindDoc="0" locked="0" layoutInCell="1" allowOverlap="1" wp14:anchorId="7EFA1DFE" wp14:editId="4BC1728A">
            <wp:simplePos x="0" y="0"/>
            <wp:positionH relativeFrom="margin">
              <wp:align>center</wp:align>
            </wp:positionH>
            <wp:positionV relativeFrom="paragraph">
              <wp:posOffset>7620</wp:posOffset>
            </wp:positionV>
            <wp:extent cx="4457700" cy="4810125"/>
            <wp:effectExtent l="0" t="0" r="0" b="9525"/>
            <wp:wrapSquare wrapText="bothSides"/>
            <wp:docPr id="3" name="Picture 3" descr="eyeball-usecase.JPG"/>
            <wp:cNvGraphicFramePr/>
            <a:graphic xmlns:a="http://schemas.openxmlformats.org/drawingml/2006/main">
              <a:graphicData uri="http://schemas.openxmlformats.org/drawingml/2006/picture">
                <pic:pic xmlns:pic="http://schemas.openxmlformats.org/drawingml/2006/picture">
                  <pic:nvPicPr>
                    <pic:cNvPr id="4" name="Picture 3" descr="eyeball-usecase.JPG"/>
                    <pic:cNvPicPr/>
                  </pic:nvPicPr>
                  <pic:blipFill>
                    <a:blip r:embed="rId16">
                      <a:extLst>
                        <a:ext uri="{28A0092B-C50C-407E-A947-70E740481C1C}">
                          <a14:useLocalDpi xmlns:a14="http://schemas.microsoft.com/office/drawing/2010/main" val="0"/>
                        </a:ext>
                      </a:extLst>
                    </a:blip>
                    <a:stretch>
                      <a:fillRect/>
                    </a:stretch>
                  </pic:blipFill>
                  <pic:spPr>
                    <a:xfrm>
                      <a:off x="0" y="0"/>
                      <a:ext cx="4457700" cy="4810125"/>
                    </a:xfrm>
                    <a:prstGeom prst="rect">
                      <a:avLst/>
                    </a:prstGeom>
                  </pic:spPr>
                </pic:pic>
              </a:graphicData>
            </a:graphic>
            <wp14:sizeRelH relativeFrom="margin">
              <wp14:pctWidth>0</wp14:pctWidth>
            </wp14:sizeRelH>
            <wp14:sizeRelV relativeFrom="margin">
              <wp14:pctHeight>0</wp14:pctHeight>
            </wp14:sizeRelV>
          </wp:anchor>
        </w:drawing>
      </w:r>
    </w:p>
    <w:p w14:paraId="04C22207" w14:textId="3C39A3FD" w:rsidR="00B104C7" w:rsidRDefault="00B104C7" w:rsidP="00B104C7">
      <w:pPr>
        <w:spacing w:after="0" w:line="360" w:lineRule="auto"/>
        <w:jc w:val="both"/>
        <w:textAlignment w:val="baseline"/>
        <w:rPr>
          <w:rFonts w:ascii="Times New Roman" w:eastAsia="Times New Roman" w:hAnsi="Times New Roman" w:cs="Times New Roman"/>
          <w:color w:val="000000" w:themeColor="text1"/>
          <w:sz w:val="24"/>
          <w:szCs w:val="24"/>
          <w:lang w:eastAsia="en-IN"/>
        </w:rPr>
      </w:pPr>
    </w:p>
    <w:p w14:paraId="0A54FD3A" w14:textId="7CF983A2" w:rsidR="00B104C7" w:rsidRDefault="00B104C7" w:rsidP="00B104C7">
      <w:pPr>
        <w:spacing w:after="0" w:line="360" w:lineRule="auto"/>
        <w:jc w:val="both"/>
        <w:textAlignment w:val="baseline"/>
        <w:rPr>
          <w:rFonts w:ascii="Times New Roman" w:eastAsia="Times New Roman" w:hAnsi="Times New Roman" w:cs="Times New Roman"/>
          <w:sz w:val="24"/>
          <w:szCs w:val="24"/>
          <w:lang w:eastAsia="en-IN"/>
        </w:rPr>
      </w:pPr>
    </w:p>
    <w:p w14:paraId="0B3BE015" w14:textId="40C8A6C1"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6CB212C0" w14:textId="2C2BC557"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263E6430" w14:textId="53BA8201"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351A3F39" w14:textId="6AB661F6"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71D8F8ED" w14:textId="47338553"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1E8E9AEB" w14:textId="0EACC0DE"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146FC730" w14:textId="716B681A"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4085A901" w14:textId="5173EAF6"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6709D29B" w14:textId="2FCC12DB"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42FC39AB" w14:textId="3702BF82"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7F79B8E3" w14:textId="0E9B3659"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7380B06C" w14:textId="7CB01C54"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0B3BBCF4" w14:textId="4555A877"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022CBEDE" w14:textId="5D6676B4"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3EE4C204" w14:textId="0EAFE623"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0D1C8A9C" w14:textId="333C26A0" w:rsidR="0068579D" w:rsidRDefault="0068579D" w:rsidP="00B104C7">
      <w:pPr>
        <w:spacing w:after="0" w:line="360" w:lineRule="auto"/>
        <w:jc w:val="both"/>
        <w:textAlignment w:val="baseline"/>
        <w:rPr>
          <w:rFonts w:ascii="Times New Roman" w:eastAsia="Times New Roman" w:hAnsi="Times New Roman" w:cs="Times New Roman"/>
          <w:sz w:val="24"/>
          <w:szCs w:val="24"/>
          <w:lang w:eastAsia="en-IN"/>
        </w:rPr>
      </w:pPr>
    </w:p>
    <w:p w14:paraId="25A2A244" w14:textId="0623831E" w:rsidR="0068579D" w:rsidRDefault="00211967" w:rsidP="00211967">
      <w:pPr>
        <w:spacing w:after="0" w:line="360" w:lineRule="auto"/>
        <w:jc w:val="center"/>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Figure 3.3.1 Use Case Diagram </w:t>
      </w:r>
    </w:p>
    <w:p w14:paraId="6BE8EFF6" w14:textId="6D50D6AD" w:rsidR="00334228" w:rsidRDefault="00211967" w:rsidP="00334228">
      <w:pPr>
        <w:spacing w:line="360" w:lineRule="auto"/>
        <w:ind w:left="720"/>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use case diagram tells about the flow of the project by even mentioning about the actors. The actor here is the Application.</w:t>
      </w:r>
    </w:p>
    <w:p w14:paraId="0D2F27DF" w14:textId="570D6D04" w:rsidR="00334228" w:rsidRDefault="00334228" w:rsidP="00334228">
      <w:pPr>
        <w:spacing w:after="0" w:line="480" w:lineRule="auto"/>
        <w:textAlignment w:val="baseline"/>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lastRenderedPageBreak/>
        <w:tab/>
        <w:t>3.3.2. State Chart Diagram</w:t>
      </w:r>
    </w:p>
    <w:p w14:paraId="657FB2BB" w14:textId="35BB87B5" w:rsidR="00334228" w:rsidRDefault="00334228" w:rsidP="00334228">
      <w:pPr>
        <w:pStyle w:val="NormalWeb"/>
        <w:spacing w:before="0" w:beforeAutospacing="0" w:after="144" w:afterAutospacing="0" w:line="360" w:lineRule="auto"/>
        <w:ind w:left="720" w:right="48"/>
        <w:jc w:val="both"/>
        <w:rPr>
          <w:color w:val="000000"/>
          <w:shd w:val="clear" w:color="auto" w:fill="FFFFFF"/>
        </w:rPr>
      </w:pPr>
      <w:r w:rsidRPr="00334228">
        <w:rPr>
          <w:color w:val="000000"/>
        </w:rPr>
        <w:drawing>
          <wp:anchor distT="0" distB="0" distL="114300" distR="114300" simplePos="0" relativeHeight="251695104" behindDoc="0" locked="0" layoutInCell="1" allowOverlap="1" wp14:anchorId="2CB3A724" wp14:editId="0B8B9A17">
            <wp:simplePos x="0" y="0"/>
            <wp:positionH relativeFrom="margin">
              <wp:posOffset>942975</wp:posOffset>
            </wp:positionH>
            <wp:positionV relativeFrom="paragraph">
              <wp:posOffset>1564005</wp:posOffset>
            </wp:positionV>
            <wp:extent cx="4448175" cy="5451475"/>
            <wp:effectExtent l="0" t="0" r="9525" b="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448175" cy="5451475"/>
                    </a:xfrm>
                    <a:prstGeom prst="rect">
                      <a:avLst/>
                    </a:prstGeom>
                  </pic:spPr>
                </pic:pic>
              </a:graphicData>
            </a:graphic>
            <wp14:sizeRelH relativeFrom="margin">
              <wp14:pctWidth>0</wp14:pctWidth>
            </wp14:sizeRelH>
            <wp14:sizeRelV relativeFrom="margin">
              <wp14:pctHeight>0</wp14:pctHeight>
            </wp14:sizeRelV>
          </wp:anchor>
        </w:drawing>
      </w:r>
      <w:r w:rsidRPr="00334228">
        <w:rPr>
          <w:color w:val="000000"/>
        </w:rPr>
        <w:t xml:space="preserve">The name of the diagram itself clarifies the purpose of the diagram and other details. It describes different states of a component in a system. The states are specific to a component/object of a system. </w:t>
      </w:r>
      <w:r w:rsidRPr="00334228">
        <w:rPr>
          <w:color w:val="000000"/>
          <w:shd w:val="clear" w:color="auto" w:fill="FFFFFF"/>
        </w:rPr>
        <w:t>A Statechart diagram describes a state machine. State machine can be defined as a machine which defines different states of an object and these states are controlled by external or internal events.</w:t>
      </w:r>
    </w:p>
    <w:p w14:paraId="391C2252" w14:textId="43D0A0F4" w:rsidR="00334228" w:rsidRPr="00334228" w:rsidRDefault="00334228" w:rsidP="00334228">
      <w:pPr>
        <w:pStyle w:val="NormalWeb"/>
        <w:spacing w:before="0" w:beforeAutospacing="0" w:after="144" w:afterAutospacing="0" w:line="360" w:lineRule="auto"/>
        <w:ind w:left="720" w:right="48"/>
        <w:jc w:val="both"/>
        <w:rPr>
          <w:color w:val="000000"/>
        </w:rPr>
      </w:pPr>
    </w:p>
    <w:p w14:paraId="1B4C82F4" w14:textId="46A68F1A" w:rsidR="00334228" w:rsidRDefault="00334228" w:rsidP="00334228">
      <w:pPr>
        <w:spacing w:after="0" w:line="360" w:lineRule="auto"/>
        <w:jc w:val="center"/>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Figure 3.3.2 Start Chart Diagram</w:t>
      </w:r>
    </w:p>
    <w:p w14:paraId="7ECCC2B1" w14:textId="77777777" w:rsidR="00334228" w:rsidRDefault="00334228" w:rsidP="00334228">
      <w:pPr>
        <w:spacing w:after="0" w:line="360" w:lineRule="auto"/>
        <w:jc w:val="center"/>
        <w:textAlignment w:val="baseline"/>
        <w:rPr>
          <w:rFonts w:ascii="Times New Roman" w:eastAsia="Times New Roman" w:hAnsi="Times New Roman" w:cs="Times New Roman"/>
          <w:sz w:val="24"/>
          <w:szCs w:val="24"/>
          <w:lang w:eastAsia="en-IN"/>
        </w:rPr>
      </w:pPr>
    </w:p>
    <w:p w14:paraId="17308CBC" w14:textId="66B5CB19" w:rsidR="00334228" w:rsidRDefault="00334228" w:rsidP="00334228">
      <w:pPr>
        <w:spacing w:line="360" w:lineRule="auto"/>
        <w:ind w:left="720"/>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In this diagram the flow is described. It has two points such as start and end. The flow is user records the video, convert it into frames and then into grayscale then loads the facial landmark dataset before identifying the MAR and EAR.</w:t>
      </w:r>
    </w:p>
    <w:p w14:paraId="140420C2" w14:textId="18878D64" w:rsidR="00334228" w:rsidRDefault="00334228" w:rsidP="007E097E">
      <w:pPr>
        <w:spacing w:line="360" w:lineRule="auto"/>
        <w:ind w:left="720"/>
        <w:jc w:val="both"/>
        <w:textAlignment w:val="baseline"/>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3.3.</w:t>
      </w:r>
      <w:r w:rsidR="007E097E">
        <w:rPr>
          <w:rFonts w:ascii="Times New Roman" w:eastAsia="Times New Roman" w:hAnsi="Times New Roman" w:cs="Times New Roman"/>
          <w:b/>
          <w:color w:val="000000" w:themeColor="text1"/>
          <w:sz w:val="28"/>
          <w:szCs w:val="28"/>
          <w:lang w:val="en-US" w:eastAsia="en-IN"/>
        </w:rPr>
        <w:t>3</w:t>
      </w:r>
      <w:r>
        <w:rPr>
          <w:rFonts w:ascii="Times New Roman" w:eastAsia="Times New Roman" w:hAnsi="Times New Roman" w:cs="Times New Roman"/>
          <w:b/>
          <w:color w:val="000000" w:themeColor="text1"/>
          <w:sz w:val="28"/>
          <w:szCs w:val="28"/>
          <w:lang w:val="en-US" w:eastAsia="en-IN"/>
        </w:rPr>
        <w:t>. Activity Diagram</w:t>
      </w:r>
    </w:p>
    <w:p w14:paraId="6677D557" w14:textId="4ACDFA58" w:rsidR="00334228" w:rsidRDefault="00334228" w:rsidP="00334228">
      <w:pPr>
        <w:spacing w:after="0" w:line="360" w:lineRule="auto"/>
        <w:ind w:left="720"/>
        <w:jc w:val="both"/>
        <w:textAlignment w:val="baseline"/>
        <w:rPr>
          <w:rFonts w:ascii="Times New Roman" w:hAnsi="Times New Roman" w:cs="Times New Roman"/>
          <w:color w:val="273239"/>
          <w:spacing w:val="2"/>
          <w:sz w:val="24"/>
          <w:szCs w:val="24"/>
          <w:shd w:val="clear" w:color="auto" w:fill="FFFFFF"/>
        </w:rPr>
      </w:pPr>
      <w:r w:rsidRPr="00334228">
        <w:rPr>
          <w:rFonts w:ascii="Times New Roman" w:hAnsi="Times New Roman" w:cs="Times New Roman"/>
          <w:color w:val="273239"/>
          <w:spacing w:val="2"/>
          <w:sz w:val="24"/>
          <w:szCs w:val="24"/>
          <w:shd w:val="clear" w:color="auto" w:fill="FFFFFF"/>
        </w:rPr>
        <w:t>An activity diagram is a </w:t>
      </w:r>
      <w:proofErr w:type="spellStart"/>
      <w:r w:rsidRPr="00334228">
        <w:rPr>
          <w:rFonts w:ascii="Times New Roman" w:hAnsi="Times New Roman" w:cs="Times New Roman"/>
          <w:bCs/>
          <w:color w:val="273239"/>
          <w:spacing w:val="2"/>
          <w:sz w:val="24"/>
          <w:szCs w:val="24"/>
          <w:bdr w:val="none" w:sz="0" w:space="0" w:color="auto" w:frame="1"/>
          <w:shd w:val="clear" w:color="auto" w:fill="FFFFFF"/>
        </w:rPr>
        <w:t>behavioral</w:t>
      </w:r>
      <w:proofErr w:type="spellEnd"/>
      <w:r w:rsidRPr="00334228">
        <w:rPr>
          <w:rFonts w:ascii="Times New Roman" w:hAnsi="Times New Roman" w:cs="Times New Roman"/>
          <w:bCs/>
          <w:color w:val="273239"/>
          <w:spacing w:val="2"/>
          <w:sz w:val="24"/>
          <w:szCs w:val="24"/>
          <w:bdr w:val="none" w:sz="0" w:space="0" w:color="auto" w:frame="1"/>
          <w:shd w:val="clear" w:color="auto" w:fill="FFFFFF"/>
        </w:rPr>
        <w:t xml:space="preserve"> diagram</w:t>
      </w:r>
      <w:r w:rsidRPr="00334228">
        <w:rPr>
          <w:rFonts w:ascii="Times New Roman" w:hAnsi="Times New Roman" w:cs="Times New Roman"/>
          <w:color w:val="273239"/>
          <w:spacing w:val="2"/>
          <w:sz w:val="24"/>
          <w:szCs w:val="24"/>
          <w:shd w:val="clear" w:color="auto" w:fill="FFFFFF"/>
        </w:rPr>
        <w:t xml:space="preserve"> i.e. it depicts the </w:t>
      </w:r>
      <w:proofErr w:type="spellStart"/>
      <w:r w:rsidRPr="00334228">
        <w:rPr>
          <w:rFonts w:ascii="Times New Roman" w:hAnsi="Times New Roman" w:cs="Times New Roman"/>
          <w:color w:val="273239"/>
          <w:spacing w:val="2"/>
          <w:sz w:val="24"/>
          <w:szCs w:val="24"/>
          <w:shd w:val="clear" w:color="auto" w:fill="FFFFFF"/>
        </w:rPr>
        <w:t>behavior</w:t>
      </w:r>
      <w:proofErr w:type="spellEnd"/>
      <w:r w:rsidRPr="00334228">
        <w:rPr>
          <w:rFonts w:ascii="Times New Roman" w:hAnsi="Times New Roman" w:cs="Times New Roman"/>
          <w:color w:val="273239"/>
          <w:spacing w:val="2"/>
          <w:sz w:val="24"/>
          <w:szCs w:val="24"/>
          <w:shd w:val="clear" w:color="auto" w:fill="FFFFFF"/>
        </w:rPr>
        <w:t xml:space="preserve"> of a system. An activity diagram portrays the control flow from a start point to a finish point showing the various decision paths that exist while the activity is being executed. We can depict both sequential processing and concurrent processing of activities using an activity diagram.</w:t>
      </w:r>
    </w:p>
    <w:p w14:paraId="5B09D67D" w14:textId="63498453" w:rsidR="007E097E" w:rsidRDefault="007E097E" w:rsidP="00334228">
      <w:pPr>
        <w:spacing w:after="0" w:line="360" w:lineRule="auto"/>
        <w:ind w:left="720"/>
        <w:jc w:val="both"/>
        <w:textAlignment w:val="baseline"/>
        <w:rPr>
          <w:rFonts w:ascii="Times New Roman" w:hAnsi="Times New Roman" w:cs="Times New Roman"/>
          <w:color w:val="273239"/>
          <w:spacing w:val="2"/>
          <w:sz w:val="24"/>
          <w:szCs w:val="24"/>
          <w:shd w:val="clear" w:color="auto" w:fill="FFFFFF"/>
        </w:rPr>
      </w:pPr>
      <w:r w:rsidRPr="007E097E">
        <w:rPr>
          <w:rFonts w:ascii="Times New Roman" w:eastAsia="Times New Roman" w:hAnsi="Times New Roman" w:cs="Times New Roman"/>
          <w:sz w:val="24"/>
          <w:szCs w:val="24"/>
          <w:lang w:eastAsia="en-IN"/>
        </w:rPr>
        <w:drawing>
          <wp:anchor distT="0" distB="0" distL="114300" distR="114300" simplePos="0" relativeHeight="251696128" behindDoc="0" locked="0" layoutInCell="1" allowOverlap="1" wp14:anchorId="227E81BD" wp14:editId="6FEFA262">
            <wp:simplePos x="0" y="0"/>
            <wp:positionH relativeFrom="margin">
              <wp:posOffset>885825</wp:posOffset>
            </wp:positionH>
            <wp:positionV relativeFrom="paragraph">
              <wp:posOffset>351155</wp:posOffset>
            </wp:positionV>
            <wp:extent cx="4562475" cy="5495925"/>
            <wp:effectExtent l="0" t="0" r="9525" b="9525"/>
            <wp:wrapTopAndBottom/>
            <wp:docPr id="9" name="Picture 5" descr="eyeball-activity.JPG"/>
            <wp:cNvGraphicFramePr/>
            <a:graphic xmlns:a="http://schemas.openxmlformats.org/drawingml/2006/main">
              <a:graphicData uri="http://schemas.openxmlformats.org/drawingml/2006/picture">
                <pic:pic xmlns:pic="http://schemas.openxmlformats.org/drawingml/2006/picture">
                  <pic:nvPicPr>
                    <pic:cNvPr id="6" name="Picture 5" descr="eyeball-activity.JPG"/>
                    <pic:cNvPicPr/>
                  </pic:nvPicPr>
                  <pic:blipFill>
                    <a:blip r:embed="rId18">
                      <a:extLst>
                        <a:ext uri="{28A0092B-C50C-407E-A947-70E740481C1C}">
                          <a14:useLocalDpi xmlns:a14="http://schemas.microsoft.com/office/drawing/2010/main" val="0"/>
                        </a:ext>
                      </a:extLst>
                    </a:blip>
                    <a:stretch>
                      <a:fillRect/>
                    </a:stretch>
                  </pic:blipFill>
                  <pic:spPr>
                    <a:xfrm>
                      <a:off x="0" y="0"/>
                      <a:ext cx="4562475" cy="5495925"/>
                    </a:xfrm>
                    <a:prstGeom prst="rect">
                      <a:avLst/>
                    </a:prstGeom>
                  </pic:spPr>
                </pic:pic>
              </a:graphicData>
            </a:graphic>
            <wp14:sizeRelH relativeFrom="margin">
              <wp14:pctWidth>0</wp14:pctWidth>
            </wp14:sizeRelH>
            <wp14:sizeRelV relativeFrom="margin">
              <wp14:pctHeight>0</wp14:pctHeight>
            </wp14:sizeRelV>
          </wp:anchor>
        </w:drawing>
      </w:r>
    </w:p>
    <w:p w14:paraId="729F2DA3" w14:textId="19F4E6DE" w:rsidR="007E097E" w:rsidRPr="00334228" w:rsidRDefault="007E097E" w:rsidP="00334228">
      <w:pPr>
        <w:spacing w:after="0" w:line="360" w:lineRule="auto"/>
        <w:ind w:left="720"/>
        <w:jc w:val="both"/>
        <w:textAlignment w:val="baseline"/>
        <w:rPr>
          <w:rFonts w:ascii="Times New Roman" w:eastAsia="Times New Roman" w:hAnsi="Times New Roman" w:cs="Times New Roman"/>
          <w:sz w:val="24"/>
          <w:szCs w:val="24"/>
          <w:lang w:eastAsia="en-IN"/>
        </w:rPr>
      </w:pPr>
    </w:p>
    <w:p w14:paraId="3B8612FD" w14:textId="2518D464" w:rsidR="00334228" w:rsidRDefault="007E097E" w:rsidP="007E097E">
      <w:pPr>
        <w:spacing w:after="0" w:line="360" w:lineRule="auto"/>
        <w:ind w:left="720"/>
        <w:jc w:val="center"/>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Figure 3.3.3 Activity Diagram</w:t>
      </w:r>
    </w:p>
    <w:p w14:paraId="04EB9959" w14:textId="159AC718" w:rsidR="007E097E" w:rsidRDefault="007E097E" w:rsidP="007E097E">
      <w:pPr>
        <w:spacing w:line="360" w:lineRule="auto"/>
        <w:ind w:left="720"/>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This activity diagram shows that the two operations can be performed simultaneously and this can be depicted using the fork operation. At one end the user captures video, detects face, detects eyes, and finds ratios, whereas at the other end eye tracking, eye blink detection and click event operations are performed.</w:t>
      </w:r>
    </w:p>
    <w:p w14:paraId="157B123A" w14:textId="7DA730C1" w:rsidR="007E097E" w:rsidRDefault="007E097E" w:rsidP="007E097E">
      <w:pPr>
        <w:spacing w:line="360" w:lineRule="auto"/>
        <w:ind w:left="720"/>
        <w:jc w:val="both"/>
        <w:textAlignment w:val="baseline"/>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t>3.3.4. Component Diagram</w:t>
      </w:r>
    </w:p>
    <w:p w14:paraId="5CF92C73" w14:textId="3050DE03" w:rsidR="007E097E" w:rsidRDefault="00253C59" w:rsidP="007E097E">
      <w:pPr>
        <w:pStyle w:val="NormalWeb"/>
        <w:shd w:val="clear" w:color="auto" w:fill="FFFFFF"/>
        <w:spacing w:line="360" w:lineRule="auto"/>
        <w:ind w:left="720"/>
        <w:jc w:val="both"/>
      </w:pPr>
      <w:r w:rsidRPr="00253C59">
        <w:drawing>
          <wp:anchor distT="0" distB="0" distL="114300" distR="114300" simplePos="0" relativeHeight="251697152" behindDoc="0" locked="0" layoutInCell="1" allowOverlap="1" wp14:anchorId="05D186AD" wp14:editId="4B34C850">
            <wp:simplePos x="0" y="0"/>
            <wp:positionH relativeFrom="margin">
              <wp:align>left</wp:align>
            </wp:positionH>
            <wp:positionV relativeFrom="paragraph">
              <wp:posOffset>1924685</wp:posOffset>
            </wp:positionV>
            <wp:extent cx="6137084" cy="3681176"/>
            <wp:effectExtent l="0" t="0" r="0" b="0"/>
            <wp:wrapTopAndBottom/>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37084" cy="3681176"/>
                    </a:xfrm>
                    <a:prstGeom prst="rect">
                      <a:avLst/>
                    </a:prstGeom>
                  </pic:spPr>
                </pic:pic>
              </a:graphicData>
            </a:graphic>
          </wp:anchor>
        </w:drawing>
      </w:r>
      <w:r w:rsidR="007E097E" w:rsidRPr="007E097E">
        <w:t>A component diagram is used to break down a large object-oriented system into the smaller components, so as to make them more manageable. It models the physical view of a system such as executables, files, libraries, etc. that resides within the node. It visualizes the relationships as well as the organization between the components present in the system. It helps in forming an executable system. A component is a single unit of the system, which is replaceable and executable. </w:t>
      </w:r>
    </w:p>
    <w:p w14:paraId="2B7F4146" w14:textId="3401A64B" w:rsidR="007E097E" w:rsidRDefault="00253C59" w:rsidP="00253C59">
      <w:pPr>
        <w:pStyle w:val="NormalWeb"/>
        <w:shd w:val="clear" w:color="auto" w:fill="FFFFFF"/>
        <w:spacing w:line="360" w:lineRule="auto"/>
        <w:ind w:left="720"/>
        <w:jc w:val="center"/>
      </w:pPr>
      <w:r>
        <w:t>Figure 3.3.4. Component Diagram</w:t>
      </w:r>
    </w:p>
    <w:p w14:paraId="3E556217" w14:textId="7F6E18F5" w:rsidR="00253C59" w:rsidRDefault="00253C59" w:rsidP="00253C59">
      <w:pPr>
        <w:pStyle w:val="NormalWeb"/>
        <w:shd w:val="clear" w:color="auto" w:fill="FFFFFF"/>
        <w:spacing w:line="360" w:lineRule="auto"/>
        <w:ind w:left="720"/>
        <w:jc w:val="both"/>
      </w:pPr>
      <w:r>
        <w:t>There are different components in this diagram such as user, computer and facial landmark dataset. Here, the user and computer are connected to the facial landmark dataset. This diagram describes about the components used in the project.</w:t>
      </w:r>
    </w:p>
    <w:p w14:paraId="3DC06025" w14:textId="5213F550" w:rsidR="000F68BA" w:rsidRDefault="000F68BA" w:rsidP="00253C59">
      <w:pPr>
        <w:pStyle w:val="NormalWeb"/>
        <w:shd w:val="clear" w:color="auto" w:fill="FFFFFF"/>
        <w:spacing w:line="360" w:lineRule="auto"/>
        <w:ind w:left="720"/>
        <w:jc w:val="both"/>
      </w:pPr>
    </w:p>
    <w:p w14:paraId="5D663C22" w14:textId="6B7CD4EC" w:rsidR="000F68BA" w:rsidRDefault="000F68BA" w:rsidP="000F68BA">
      <w:pPr>
        <w:spacing w:line="360" w:lineRule="auto"/>
        <w:ind w:left="720"/>
        <w:jc w:val="both"/>
        <w:textAlignment w:val="baseline"/>
        <w:rPr>
          <w:rFonts w:ascii="Times New Roman" w:eastAsia="Times New Roman" w:hAnsi="Times New Roman" w:cs="Times New Roman"/>
          <w:b/>
          <w:color w:val="000000" w:themeColor="text1"/>
          <w:sz w:val="28"/>
          <w:szCs w:val="28"/>
          <w:lang w:val="en-US" w:eastAsia="en-IN"/>
        </w:rPr>
      </w:pPr>
      <w:r>
        <w:rPr>
          <w:rFonts w:ascii="Times New Roman" w:eastAsia="Times New Roman" w:hAnsi="Times New Roman" w:cs="Times New Roman"/>
          <w:b/>
          <w:color w:val="000000" w:themeColor="text1"/>
          <w:sz w:val="28"/>
          <w:szCs w:val="28"/>
          <w:lang w:val="en-US" w:eastAsia="en-IN"/>
        </w:rPr>
        <w:lastRenderedPageBreak/>
        <w:t>3.3.5. Data Flow Diagram</w:t>
      </w:r>
    </w:p>
    <w:p w14:paraId="2F015A5F" w14:textId="48C5A13C" w:rsidR="000F68BA" w:rsidRDefault="000F68BA" w:rsidP="000F68BA">
      <w:pPr>
        <w:spacing w:line="360" w:lineRule="auto"/>
        <w:ind w:left="720"/>
        <w:jc w:val="both"/>
        <w:textAlignment w:val="baseline"/>
        <w:rPr>
          <w:rFonts w:ascii="Times New Roman" w:hAnsi="Times New Roman" w:cs="Times New Roman"/>
          <w:color w:val="282C33"/>
          <w:sz w:val="24"/>
          <w:szCs w:val="24"/>
        </w:rPr>
      </w:pPr>
      <w:r w:rsidRPr="000F68BA">
        <w:rPr>
          <w:rFonts w:ascii="Times New Roman" w:hAnsi="Times New Roman" w:cs="Times New Roman"/>
          <w:color w:val="282C33"/>
          <w:sz w:val="24"/>
          <w:szCs w:val="24"/>
        </w:rPr>
        <w:t>A data flow diagram (DFD) maps out the flow of information for any process or system. It uses defined symbols like rectangles, circles and arrows, plus short text labels, to show data inputs, outputs, storage points and the routes between each destination. </w:t>
      </w:r>
      <w:r>
        <w:rPr>
          <w:rFonts w:ascii="Segoe UI" w:hAnsi="Segoe UI" w:cs="Segoe UI"/>
          <w:color w:val="282C33"/>
          <w:sz w:val="30"/>
          <w:szCs w:val="30"/>
        </w:rPr>
        <w:t> </w:t>
      </w:r>
      <w:r w:rsidRPr="000F68BA">
        <w:rPr>
          <w:rFonts w:ascii="Times New Roman" w:hAnsi="Times New Roman" w:cs="Times New Roman"/>
          <w:color w:val="282C33"/>
          <w:sz w:val="24"/>
          <w:szCs w:val="24"/>
        </w:rPr>
        <w:t xml:space="preserve">They can be used to </w:t>
      </w:r>
      <w:proofErr w:type="spellStart"/>
      <w:r w:rsidRPr="000F68BA">
        <w:rPr>
          <w:rFonts w:ascii="Times New Roman" w:hAnsi="Times New Roman" w:cs="Times New Roman"/>
          <w:color w:val="282C33"/>
          <w:sz w:val="24"/>
          <w:szCs w:val="24"/>
        </w:rPr>
        <w:t>analyze</w:t>
      </w:r>
      <w:proofErr w:type="spellEnd"/>
      <w:r w:rsidRPr="000F68BA">
        <w:rPr>
          <w:rFonts w:ascii="Times New Roman" w:hAnsi="Times New Roman" w:cs="Times New Roman"/>
          <w:color w:val="282C33"/>
          <w:sz w:val="24"/>
          <w:szCs w:val="24"/>
        </w:rPr>
        <w:t xml:space="preserve"> an existing system or model a new one.</w:t>
      </w:r>
    </w:p>
    <w:p w14:paraId="51403173" w14:textId="60C74F2A" w:rsidR="000F68BA" w:rsidRPr="000F68BA" w:rsidRDefault="00BF6BD6" w:rsidP="000F68BA">
      <w:pPr>
        <w:spacing w:line="360" w:lineRule="auto"/>
        <w:ind w:left="720"/>
        <w:jc w:val="both"/>
        <w:textAlignment w:val="baseline"/>
        <w:rPr>
          <w:rFonts w:ascii="Times New Roman" w:eastAsia="Times New Roman" w:hAnsi="Times New Roman" w:cs="Times New Roman"/>
          <w:b/>
          <w:color w:val="000000" w:themeColor="text1"/>
          <w:sz w:val="24"/>
          <w:szCs w:val="24"/>
          <w:lang w:val="en-US" w:eastAsia="en-IN"/>
        </w:rPr>
      </w:pPr>
      <w:r w:rsidRPr="00BF6BD6">
        <w:rPr>
          <w:rFonts w:ascii="Times New Roman" w:eastAsia="Times New Roman" w:hAnsi="Times New Roman" w:cs="Times New Roman"/>
          <w:b/>
          <w:color w:val="000000" w:themeColor="text1"/>
          <w:sz w:val="24"/>
          <w:szCs w:val="24"/>
          <w:lang w:eastAsia="en-IN"/>
        </w:rPr>
        <w:drawing>
          <wp:anchor distT="0" distB="0" distL="114300" distR="114300" simplePos="0" relativeHeight="251698176" behindDoc="0" locked="0" layoutInCell="1" allowOverlap="1" wp14:anchorId="5EA07246" wp14:editId="7D5F9A22">
            <wp:simplePos x="0" y="0"/>
            <wp:positionH relativeFrom="margin">
              <wp:align>center</wp:align>
            </wp:positionH>
            <wp:positionV relativeFrom="paragraph">
              <wp:posOffset>188595</wp:posOffset>
            </wp:positionV>
            <wp:extent cx="4286250" cy="5124450"/>
            <wp:effectExtent l="0" t="0" r="0" b="0"/>
            <wp:wrapTopAndBottom/>
            <wp:docPr id="11" name="Picture 4" descr="G:\2020 Documents\Prasad\Eye ball Cursor Moment\data flow.JPG"/>
            <wp:cNvGraphicFramePr/>
            <a:graphic xmlns:a="http://schemas.openxmlformats.org/drawingml/2006/main">
              <a:graphicData uri="http://schemas.openxmlformats.org/drawingml/2006/picture">
                <pic:pic xmlns:pic="http://schemas.openxmlformats.org/drawingml/2006/picture">
                  <pic:nvPicPr>
                    <pic:cNvPr id="5" name="Picture 4" descr="G:\2020 Documents\Prasad\Eye ball Cursor Moment\data flow.JPG"/>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6250" cy="5124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2B6D0C8" w14:textId="347D6494" w:rsidR="000F68BA" w:rsidRDefault="00BF6BD6" w:rsidP="00BF6BD6">
      <w:pPr>
        <w:pStyle w:val="NormalWeb"/>
        <w:shd w:val="clear" w:color="auto" w:fill="FFFFFF"/>
        <w:spacing w:line="360" w:lineRule="auto"/>
        <w:ind w:left="720"/>
        <w:jc w:val="center"/>
      </w:pPr>
      <w:r>
        <w:t>Figure 3.3.5. Data Flow Diagram</w:t>
      </w:r>
    </w:p>
    <w:p w14:paraId="150DA034" w14:textId="7230C908" w:rsidR="007E097E" w:rsidRDefault="00BF6BD6" w:rsidP="00B50B86">
      <w:pPr>
        <w:pStyle w:val="NormalWeb"/>
        <w:shd w:val="clear" w:color="auto" w:fill="FFFFFF"/>
        <w:spacing w:line="360" w:lineRule="auto"/>
        <w:ind w:left="720"/>
      </w:pPr>
      <w:r>
        <w:t>According to this data flow diagram, first the open and grab video frame from the webcam takes place. After that the face, eyes and pupils are detected and the respective mouse operations are performed by controlling the mouse. These operations are performed in a loop till the P</w:t>
      </w:r>
      <w:r w:rsidR="002B50CF">
        <w:t>rograms ends.</w:t>
      </w:r>
    </w:p>
    <w:p w14:paraId="7F007CDB" w14:textId="5E87D88D" w:rsidR="00CD2BCA" w:rsidRDefault="00CD2BCA" w:rsidP="002F1C83">
      <w:pPr>
        <w:pStyle w:val="NormalWeb"/>
        <w:shd w:val="clear" w:color="auto" w:fill="FFFFFF"/>
        <w:spacing w:line="360" w:lineRule="auto"/>
      </w:pPr>
    </w:p>
    <w:p w14:paraId="0C225C79" w14:textId="3217ADE8" w:rsidR="00B104C7" w:rsidRPr="00B104C7" w:rsidRDefault="00B104C7" w:rsidP="00A807C4">
      <w:pPr>
        <w:spacing w:after="0" w:line="480" w:lineRule="auto"/>
        <w:jc w:val="center"/>
        <w:textAlignment w:val="baseline"/>
        <w:rPr>
          <w:rFonts w:ascii="Times New Roman" w:eastAsia="Times New Roman" w:hAnsi="Times New Roman" w:cs="Times New Roman"/>
          <w:b/>
          <w:sz w:val="32"/>
          <w:szCs w:val="32"/>
          <w:lang w:eastAsia="en-IN"/>
          <w:rPrChange w:id="243" w:author="Sravya Patharlapalli" w:date="2021-12-16T19:19:00Z">
            <w:rPr>
              <w:rFonts w:ascii="Segoe UI" w:eastAsia="Times New Roman" w:hAnsi="Segoe UI" w:cs="Segoe UI"/>
              <w:sz w:val="28"/>
              <w:szCs w:val="28"/>
              <w:lang w:eastAsia="en-IN"/>
            </w:rPr>
          </w:rPrChange>
        </w:rPr>
      </w:pPr>
      <w:r w:rsidRPr="00B104C7">
        <w:rPr>
          <w:rFonts w:ascii="Times New Roman" w:eastAsia="Times New Roman" w:hAnsi="Times New Roman" w:cs="Times New Roman"/>
          <w:b/>
          <w:sz w:val="32"/>
          <w:szCs w:val="32"/>
          <w:lang w:eastAsia="en-IN"/>
        </w:rPr>
        <w:lastRenderedPageBreak/>
        <w:t>4. DESIGN</w:t>
      </w:r>
    </w:p>
    <w:p w14:paraId="67395A44" w14:textId="6F9B35CB" w:rsidR="00DD09E0" w:rsidRPr="004A0643" w:rsidRDefault="00B104C7" w:rsidP="00AA0048">
      <w:pPr>
        <w:spacing w:after="0" w:line="480" w:lineRule="auto"/>
        <w:textAlignment w:val="baseline"/>
        <w:rPr>
          <w:rFonts w:ascii="Times New Roman" w:eastAsia="Times New Roman" w:hAnsi="Times New Roman" w:cs="Times New Roman"/>
          <w:sz w:val="28"/>
          <w:szCs w:val="28"/>
          <w:lang w:eastAsia="en-IN"/>
          <w:rPrChange w:id="244" w:author="Sravya Patharlapalli" w:date="2021-12-16T19:19:00Z">
            <w:rPr>
              <w:rFonts w:ascii="Segoe UI" w:eastAsia="Times New Roman" w:hAnsi="Segoe UI" w:cs="Segoe UI"/>
              <w:sz w:val="28"/>
              <w:szCs w:val="28"/>
              <w:lang w:eastAsia="en-IN"/>
            </w:rPr>
          </w:rPrChange>
        </w:rPr>
      </w:pPr>
      <w:r>
        <w:rPr>
          <w:rFonts w:ascii="Times New Roman" w:eastAsia="Times New Roman" w:hAnsi="Times New Roman" w:cs="Times New Roman"/>
          <w:b/>
          <w:color w:val="000000" w:themeColor="text1"/>
          <w:sz w:val="28"/>
          <w:szCs w:val="28"/>
          <w:lang w:val="en-US" w:eastAsia="en-IN"/>
        </w:rPr>
        <w:t>4.</w:t>
      </w:r>
      <w:r w:rsidR="00DD09E0" w:rsidRPr="004A0643">
        <w:rPr>
          <w:rFonts w:ascii="Times New Roman" w:eastAsia="Times New Roman" w:hAnsi="Times New Roman" w:cs="Times New Roman"/>
          <w:b/>
          <w:color w:val="000000" w:themeColor="text1"/>
          <w:sz w:val="28"/>
          <w:szCs w:val="28"/>
          <w:lang w:val="en-US" w:eastAsia="en-IN"/>
        </w:rPr>
        <w:t xml:space="preserve">1. </w:t>
      </w:r>
      <w:r w:rsidR="002B50CF">
        <w:rPr>
          <w:rFonts w:ascii="Times New Roman" w:eastAsia="Times New Roman" w:hAnsi="Times New Roman" w:cs="Times New Roman"/>
          <w:b/>
          <w:color w:val="000000" w:themeColor="text1"/>
          <w:sz w:val="28"/>
          <w:szCs w:val="28"/>
          <w:lang w:val="en-US" w:eastAsia="en-IN"/>
        </w:rPr>
        <w:t>System Architecture</w:t>
      </w:r>
    </w:p>
    <w:p w14:paraId="63E20AA6" w14:textId="77777777" w:rsidR="003779B9" w:rsidRPr="003779B9" w:rsidRDefault="003779B9" w:rsidP="003779B9">
      <w:pPr>
        <w:spacing w:after="0" w:line="360" w:lineRule="auto"/>
        <w:jc w:val="both"/>
        <w:textAlignment w:val="baseline"/>
        <w:rPr>
          <w:rFonts w:ascii="Times New Roman" w:hAnsi="Times New Roman" w:cs="Times New Roman"/>
          <w:color w:val="333333"/>
          <w:sz w:val="24"/>
          <w:szCs w:val="24"/>
          <w:shd w:val="clear" w:color="auto" w:fill="FFFFFF"/>
        </w:rPr>
      </w:pPr>
      <w:r w:rsidRPr="003779B9">
        <w:rPr>
          <w:rFonts w:ascii="Times New Roman" w:hAnsi="Times New Roman" w:cs="Times New Roman"/>
          <w:color w:val="333333"/>
          <w:sz w:val="24"/>
          <w:szCs w:val="24"/>
          <w:shd w:val="clear" w:color="auto" w:fill="FFFFFF"/>
        </w:rPr>
        <w:t xml:space="preserve">In reference to computers, software or networks, the overall design of a computing system and the logical and physical interrelationships between its components. A system architecture is the conceptual model that defines the structure, </w:t>
      </w:r>
      <w:proofErr w:type="spellStart"/>
      <w:r w:rsidRPr="003779B9">
        <w:rPr>
          <w:rFonts w:ascii="Times New Roman" w:hAnsi="Times New Roman" w:cs="Times New Roman"/>
          <w:color w:val="333333"/>
          <w:sz w:val="24"/>
          <w:szCs w:val="24"/>
          <w:shd w:val="clear" w:color="auto" w:fill="FFFFFF"/>
        </w:rPr>
        <w:t>behavior</w:t>
      </w:r>
      <w:proofErr w:type="spellEnd"/>
      <w:r w:rsidRPr="003779B9">
        <w:rPr>
          <w:rFonts w:ascii="Times New Roman" w:hAnsi="Times New Roman" w:cs="Times New Roman"/>
          <w:color w:val="333333"/>
          <w:sz w:val="24"/>
          <w:szCs w:val="24"/>
          <w:shd w:val="clear" w:color="auto" w:fill="FFFFFF"/>
        </w:rPr>
        <w:t xml:space="preserve">, and more views of a system. An architecture description is a formal description and representation of a system, organized in a way that supports reasoning about the structures and </w:t>
      </w:r>
      <w:proofErr w:type="spellStart"/>
      <w:r w:rsidRPr="003779B9">
        <w:rPr>
          <w:rFonts w:ascii="Times New Roman" w:hAnsi="Times New Roman" w:cs="Times New Roman"/>
          <w:color w:val="333333"/>
          <w:sz w:val="24"/>
          <w:szCs w:val="24"/>
          <w:shd w:val="clear" w:color="auto" w:fill="FFFFFF"/>
        </w:rPr>
        <w:t>behaviors</w:t>
      </w:r>
      <w:proofErr w:type="spellEnd"/>
      <w:r w:rsidRPr="003779B9">
        <w:rPr>
          <w:rFonts w:ascii="Times New Roman" w:hAnsi="Times New Roman" w:cs="Times New Roman"/>
          <w:color w:val="333333"/>
          <w:sz w:val="24"/>
          <w:szCs w:val="24"/>
          <w:shd w:val="clear" w:color="auto" w:fill="FFFFFF"/>
        </w:rPr>
        <w:t xml:space="preserve"> of the system. </w:t>
      </w:r>
    </w:p>
    <w:p w14:paraId="4E143F70" w14:textId="677D5491" w:rsidR="00DD09E0" w:rsidRDefault="003779B9" w:rsidP="003779B9">
      <w:pPr>
        <w:spacing w:after="0" w:line="360" w:lineRule="auto"/>
        <w:jc w:val="both"/>
        <w:textAlignment w:val="baseline"/>
        <w:rPr>
          <w:rFonts w:ascii="Times New Roman" w:hAnsi="Times New Roman" w:cs="Times New Roman"/>
          <w:color w:val="333333"/>
          <w:sz w:val="24"/>
          <w:szCs w:val="24"/>
          <w:shd w:val="clear" w:color="auto" w:fill="FFFFFF"/>
        </w:rPr>
      </w:pPr>
      <w:r w:rsidRPr="003779B9">
        <w:rPr>
          <w:rFonts w:ascii="Times New Roman" w:hAnsi="Times New Roman" w:cs="Times New Roman"/>
          <w:color w:val="333333"/>
          <w:sz w:val="24"/>
          <w:szCs w:val="24"/>
          <w:shd w:val="clear" w:color="auto" w:fill="FFFFFF"/>
        </w:rPr>
        <w:t>A system architecture can consist of system components and the sub-systems developed that will work together to implement the overall system. There have been efforts to formalize languages to describe system architecture, collectively these are called architecture description languages (ADLs). </w:t>
      </w:r>
    </w:p>
    <w:p w14:paraId="2D8D33C9" w14:textId="4E2226AD" w:rsidR="00B104C7" w:rsidRDefault="00A501F0" w:rsidP="64A3F0A9">
      <w:pPr>
        <w:spacing w:after="0" w:line="360" w:lineRule="auto"/>
        <w:jc w:val="both"/>
        <w:textAlignment w:val="baseline"/>
        <w:rPr>
          <w:ins w:id="245" w:author="Sravya Patharlapalli" w:date="2021-12-16T19:25:00Z"/>
          <w:rFonts w:ascii="Times New Roman" w:eastAsia="Times New Roman" w:hAnsi="Times New Roman" w:cs="Times New Roman"/>
          <w:color w:val="000000" w:themeColor="text1"/>
          <w:sz w:val="24"/>
          <w:szCs w:val="24"/>
          <w:lang w:eastAsia="en-IN"/>
        </w:rPr>
      </w:pPr>
      <w:r w:rsidRPr="003779B9">
        <w:rPr>
          <w:rFonts w:ascii="Times New Roman" w:eastAsia="Times New Roman" w:hAnsi="Times New Roman" w:cs="Times New Roman"/>
          <w:color w:val="000000" w:themeColor="text1"/>
          <w:sz w:val="24"/>
          <w:szCs w:val="24"/>
          <w:lang w:eastAsia="en-IN"/>
        </w:rPr>
        <w:drawing>
          <wp:anchor distT="0" distB="0" distL="114300" distR="114300" simplePos="0" relativeHeight="251699200" behindDoc="0" locked="0" layoutInCell="1" allowOverlap="1" wp14:anchorId="7C04DCC3" wp14:editId="6C2E7A36">
            <wp:simplePos x="0" y="0"/>
            <wp:positionH relativeFrom="margin">
              <wp:align>center</wp:align>
            </wp:positionH>
            <wp:positionV relativeFrom="paragraph">
              <wp:posOffset>196215</wp:posOffset>
            </wp:positionV>
            <wp:extent cx="5715000" cy="4848225"/>
            <wp:effectExtent l="0" t="0" r="0" b="9525"/>
            <wp:wrapTopAndBottom/>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15000" cy="4848225"/>
                    </a:xfrm>
                    <a:prstGeom prst="rect">
                      <a:avLst/>
                    </a:prstGeom>
                  </pic:spPr>
                </pic:pic>
              </a:graphicData>
            </a:graphic>
          </wp:anchor>
        </w:drawing>
      </w:r>
    </w:p>
    <w:p w14:paraId="0B24095C" w14:textId="5F147BA6" w:rsidR="004708AD" w:rsidRDefault="00B104C7" w:rsidP="00B104C7">
      <w:pPr>
        <w:spacing w:after="0" w:line="360" w:lineRule="auto"/>
        <w:jc w:val="center"/>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Figure 4.1.1</w:t>
      </w:r>
      <w:r w:rsidR="00A501F0">
        <w:rPr>
          <w:rFonts w:ascii="Times New Roman" w:eastAsia="Times New Roman" w:hAnsi="Times New Roman" w:cs="Times New Roman"/>
          <w:sz w:val="24"/>
          <w:szCs w:val="24"/>
          <w:lang w:eastAsia="en-IN"/>
        </w:rPr>
        <w:t xml:space="preserve"> System Architecture</w:t>
      </w:r>
    </w:p>
    <w:p w14:paraId="3563211B" w14:textId="00E6CAFB" w:rsidR="00A501F0" w:rsidRDefault="00A501F0" w:rsidP="00B104C7">
      <w:pPr>
        <w:spacing w:after="0" w:line="480" w:lineRule="auto"/>
        <w:textAlignment w:val="baseline"/>
        <w:rPr>
          <w:rFonts w:ascii="Times New Roman" w:eastAsia="Times New Roman" w:hAnsi="Times New Roman" w:cs="Times New Roman"/>
          <w:sz w:val="24"/>
          <w:szCs w:val="24"/>
          <w:lang w:eastAsia="en-IN"/>
        </w:rPr>
      </w:pPr>
    </w:p>
    <w:p w14:paraId="31059FB4" w14:textId="77777777" w:rsidR="004B5C63" w:rsidRDefault="004B5C63" w:rsidP="00B104C7">
      <w:pPr>
        <w:spacing w:after="0" w:line="480" w:lineRule="auto"/>
        <w:textAlignment w:val="baseline"/>
        <w:rPr>
          <w:rFonts w:ascii="Times New Roman" w:eastAsia="Times New Roman" w:hAnsi="Times New Roman" w:cs="Times New Roman"/>
          <w:sz w:val="24"/>
          <w:szCs w:val="24"/>
          <w:lang w:eastAsia="en-IN"/>
        </w:rPr>
      </w:pPr>
    </w:p>
    <w:p w14:paraId="482F4533" w14:textId="07141C6D" w:rsidR="00B104C7" w:rsidRPr="004A0643" w:rsidRDefault="00B104C7" w:rsidP="00B104C7">
      <w:pPr>
        <w:spacing w:after="0" w:line="480" w:lineRule="auto"/>
        <w:textAlignment w:val="baseline"/>
        <w:rPr>
          <w:rFonts w:ascii="Times New Roman" w:eastAsia="Times New Roman" w:hAnsi="Times New Roman" w:cs="Times New Roman"/>
          <w:sz w:val="28"/>
          <w:szCs w:val="28"/>
          <w:lang w:eastAsia="en-IN"/>
          <w:rPrChange w:id="246" w:author="Sravya Patharlapalli" w:date="2021-12-16T19:19:00Z">
            <w:rPr>
              <w:rFonts w:ascii="Segoe UI" w:eastAsia="Times New Roman" w:hAnsi="Segoe UI" w:cs="Segoe UI"/>
              <w:sz w:val="28"/>
              <w:szCs w:val="28"/>
              <w:lang w:eastAsia="en-IN"/>
            </w:rPr>
          </w:rPrChange>
        </w:rPr>
      </w:pPr>
      <w:r>
        <w:rPr>
          <w:rFonts w:ascii="Times New Roman" w:eastAsia="Times New Roman" w:hAnsi="Times New Roman" w:cs="Times New Roman"/>
          <w:b/>
          <w:color w:val="000000" w:themeColor="text1"/>
          <w:sz w:val="28"/>
          <w:szCs w:val="28"/>
          <w:lang w:val="en-US" w:eastAsia="en-IN"/>
        </w:rPr>
        <w:lastRenderedPageBreak/>
        <w:t xml:space="preserve">4.2. </w:t>
      </w:r>
      <w:r w:rsidR="00A501F0">
        <w:rPr>
          <w:rFonts w:ascii="Times New Roman" w:eastAsia="Times New Roman" w:hAnsi="Times New Roman" w:cs="Times New Roman"/>
          <w:b/>
          <w:color w:val="000000" w:themeColor="text1"/>
          <w:sz w:val="28"/>
          <w:szCs w:val="28"/>
          <w:lang w:val="en-US" w:eastAsia="en-IN"/>
        </w:rPr>
        <w:t>Class</w:t>
      </w:r>
      <w:r w:rsidRPr="004A0643">
        <w:rPr>
          <w:rFonts w:ascii="Times New Roman" w:eastAsia="Times New Roman" w:hAnsi="Times New Roman" w:cs="Times New Roman"/>
          <w:b/>
          <w:color w:val="000000" w:themeColor="text1"/>
          <w:sz w:val="28"/>
          <w:szCs w:val="28"/>
          <w:lang w:val="en-US" w:eastAsia="en-IN"/>
        </w:rPr>
        <w:t xml:space="preserve"> Diagram</w:t>
      </w:r>
      <w:r w:rsidRPr="004A0643">
        <w:rPr>
          <w:rFonts w:ascii="Times New Roman" w:eastAsia="Times New Roman" w:hAnsi="Times New Roman" w:cs="Times New Roman"/>
          <w:color w:val="000000" w:themeColor="text1"/>
          <w:sz w:val="28"/>
          <w:szCs w:val="28"/>
          <w:lang w:eastAsia="en-IN"/>
        </w:rPr>
        <w:t> </w:t>
      </w:r>
    </w:p>
    <w:p w14:paraId="2BDAC321" w14:textId="463E6DF8" w:rsidR="00B104C7" w:rsidRDefault="00A501F0" w:rsidP="00B104C7">
      <w:pPr>
        <w:spacing w:line="360" w:lineRule="auto"/>
        <w:ind w:right="282"/>
        <w:jc w:val="both"/>
        <w:rPr>
          <w:rFonts w:ascii="Times New Roman" w:hAnsi="Times New Roman"/>
          <w:sz w:val="24"/>
          <w:szCs w:val="24"/>
        </w:rPr>
      </w:pPr>
      <w:r w:rsidRPr="00A501F0">
        <w:rPr>
          <w:rFonts w:ascii="Times New Roman" w:hAnsi="Times New Roman"/>
          <w:sz w:val="24"/>
          <w:szCs w:val="24"/>
        </w:rPr>
        <w:drawing>
          <wp:anchor distT="0" distB="0" distL="114300" distR="114300" simplePos="0" relativeHeight="251700224" behindDoc="0" locked="0" layoutInCell="1" allowOverlap="1" wp14:anchorId="07B6BE8B" wp14:editId="156F00D6">
            <wp:simplePos x="0" y="0"/>
            <wp:positionH relativeFrom="margin">
              <wp:align>left</wp:align>
            </wp:positionH>
            <wp:positionV relativeFrom="paragraph">
              <wp:posOffset>1315085</wp:posOffset>
            </wp:positionV>
            <wp:extent cx="6228715" cy="4572000"/>
            <wp:effectExtent l="0" t="0" r="635" b="0"/>
            <wp:wrapTopAndBottom/>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28715" cy="4572000"/>
                    </a:xfrm>
                    <a:prstGeom prst="rect">
                      <a:avLst/>
                    </a:prstGeom>
                  </pic:spPr>
                </pic:pic>
              </a:graphicData>
            </a:graphic>
            <wp14:sizeRelH relativeFrom="margin">
              <wp14:pctWidth>0</wp14:pctWidth>
            </wp14:sizeRelH>
            <wp14:sizeRelV relativeFrom="margin">
              <wp14:pctHeight>0</wp14:pctHeight>
            </wp14:sizeRelV>
          </wp:anchor>
        </w:drawing>
      </w:r>
      <w:r w:rsidRPr="00A501F0">
        <w:rPr>
          <w:rFonts w:ascii="Times New Roman" w:hAnsi="Times New Roman"/>
          <w:sz w:val="24"/>
          <w:szCs w:val="24"/>
        </w:rPr>
        <w:t>The most widely use UML diagram is the class diagram. It is the building block of all object-oriented software systems. We use class diagrams to depict the static structure of a system by showing system’s classes, their methods and attributes. Class diagrams also help us identify relationship between different classes or objects.</w:t>
      </w:r>
    </w:p>
    <w:p w14:paraId="4DED6063" w14:textId="6E04B91D" w:rsidR="00A501F0" w:rsidRDefault="00A501F0" w:rsidP="00B104C7">
      <w:pPr>
        <w:spacing w:line="360" w:lineRule="auto"/>
        <w:ind w:right="282"/>
        <w:jc w:val="both"/>
        <w:rPr>
          <w:rFonts w:ascii="Times New Roman" w:hAnsi="Times New Roman"/>
          <w:sz w:val="24"/>
          <w:szCs w:val="24"/>
        </w:rPr>
      </w:pPr>
    </w:p>
    <w:p w14:paraId="36E21892" w14:textId="29FD6D07" w:rsidR="00A51472" w:rsidRDefault="0030446C" w:rsidP="00A51472">
      <w:pPr>
        <w:spacing w:line="360" w:lineRule="auto"/>
        <w:ind w:right="282"/>
        <w:jc w:val="center"/>
        <w:rPr>
          <w:rFonts w:ascii="Times New Roman" w:hAnsi="Times New Roman"/>
          <w:sz w:val="24"/>
          <w:szCs w:val="24"/>
        </w:rPr>
      </w:pPr>
      <w:r>
        <w:rPr>
          <w:rFonts w:ascii="Times New Roman" w:hAnsi="Times New Roman"/>
          <w:sz w:val="24"/>
          <w:szCs w:val="24"/>
        </w:rPr>
        <w:t>Figure 4.2.1</w:t>
      </w:r>
      <w:r w:rsidR="00A501F0">
        <w:rPr>
          <w:rFonts w:ascii="Times New Roman" w:hAnsi="Times New Roman"/>
          <w:sz w:val="24"/>
          <w:szCs w:val="24"/>
        </w:rPr>
        <w:t xml:space="preserve"> Class Diagram</w:t>
      </w:r>
    </w:p>
    <w:p w14:paraId="38F2A750" w14:textId="395B2489" w:rsidR="00A51472" w:rsidRDefault="00A501F0" w:rsidP="00076C9B">
      <w:pPr>
        <w:spacing w:line="360" w:lineRule="auto"/>
        <w:ind w:right="282"/>
        <w:jc w:val="both"/>
        <w:rPr>
          <w:rFonts w:ascii="Times New Roman" w:hAnsi="Times New Roman"/>
          <w:sz w:val="24"/>
          <w:szCs w:val="24"/>
        </w:rPr>
      </w:pPr>
      <w:r>
        <w:rPr>
          <w:rFonts w:ascii="Times New Roman" w:hAnsi="Times New Roman"/>
          <w:sz w:val="24"/>
          <w:szCs w:val="24"/>
        </w:rPr>
        <w:t xml:space="preserve">The above is the class diagram for our system and it has two classes namely User class and Eye and face tracker class. Both classes have their respective attributes and operations which are performed under them.  </w:t>
      </w:r>
      <w:r w:rsidRPr="00A501F0">
        <w:rPr>
          <w:rFonts w:ascii="Times New Roman" w:hAnsi="Times New Roman"/>
          <w:sz w:val="24"/>
          <w:szCs w:val="24"/>
        </w:rPr>
        <w:t>Each class has its own attributes as well as operations. These operations helps to do the tasks. It shows the attributes, classes, functions, and relationships to give an overview of the software system. It constitutes class names, attributes, and functions in a separate compartment that helps in software development. Since it is a collection of classes, interfaces, associations, collaborations, and constraints, it is termed as a structural diagram.</w:t>
      </w:r>
    </w:p>
    <w:p w14:paraId="5CB2FA70" w14:textId="25CAAB8C" w:rsidR="0047726A" w:rsidRDefault="0047726A" w:rsidP="00DC6930">
      <w:pPr>
        <w:spacing w:after="0" w:line="480" w:lineRule="auto"/>
        <w:jc w:val="both"/>
        <w:textAlignment w:val="baseline"/>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b/>
          <w:color w:val="000000" w:themeColor="text1"/>
          <w:sz w:val="28"/>
          <w:szCs w:val="28"/>
          <w:lang w:val="en-US" w:eastAsia="en-IN"/>
        </w:rPr>
        <w:lastRenderedPageBreak/>
        <w:t>4.3. Sequence</w:t>
      </w:r>
      <w:r w:rsidRPr="004A0643">
        <w:rPr>
          <w:rFonts w:ascii="Times New Roman" w:eastAsia="Times New Roman" w:hAnsi="Times New Roman" w:cs="Times New Roman"/>
          <w:b/>
          <w:color w:val="000000" w:themeColor="text1"/>
          <w:sz w:val="28"/>
          <w:szCs w:val="28"/>
          <w:lang w:val="en-US" w:eastAsia="en-IN"/>
        </w:rPr>
        <w:t xml:space="preserve"> Diagram</w:t>
      </w:r>
      <w:r w:rsidRPr="004A0643">
        <w:rPr>
          <w:rFonts w:ascii="Times New Roman" w:eastAsia="Times New Roman" w:hAnsi="Times New Roman" w:cs="Times New Roman"/>
          <w:color w:val="000000" w:themeColor="text1"/>
          <w:sz w:val="28"/>
          <w:szCs w:val="28"/>
          <w:lang w:eastAsia="en-IN"/>
        </w:rPr>
        <w:t> </w:t>
      </w:r>
    </w:p>
    <w:p w14:paraId="08E696C1" w14:textId="1DB51C10" w:rsidR="00DC6930" w:rsidRDefault="00DC6930" w:rsidP="00DC6930">
      <w:pPr>
        <w:spacing w:line="360" w:lineRule="auto"/>
        <w:ind w:right="282"/>
        <w:jc w:val="both"/>
        <w:rPr>
          <w:rFonts w:ascii="Times New Roman" w:hAnsi="Times New Roman"/>
          <w:b/>
          <w:noProof/>
          <w:sz w:val="24"/>
          <w:szCs w:val="24"/>
          <w:lang w:eastAsia="en-IN"/>
        </w:rPr>
      </w:pPr>
      <w:r w:rsidRPr="00DC6930">
        <w:rPr>
          <w:rFonts w:ascii="Times New Roman" w:hAnsi="Times New Roman"/>
          <w:b/>
          <w:noProof/>
          <w:sz w:val="24"/>
          <w:szCs w:val="24"/>
          <w:lang w:eastAsia="en-IN"/>
        </w:rPr>
        <w:drawing>
          <wp:anchor distT="0" distB="0" distL="114300" distR="114300" simplePos="0" relativeHeight="251701248" behindDoc="0" locked="0" layoutInCell="1" allowOverlap="1" wp14:anchorId="7138BCD5" wp14:editId="7D236D61">
            <wp:simplePos x="0" y="0"/>
            <wp:positionH relativeFrom="column">
              <wp:posOffset>523875</wp:posOffset>
            </wp:positionH>
            <wp:positionV relativeFrom="paragraph">
              <wp:posOffset>1972310</wp:posOffset>
            </wp:positionV>
            <wp:extent cx="4914900" cy="4084320"/>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914900" cy="4084320"/>
                    </a:xfrm>
                    <a:prstGeom prst="rect">
                      <a:avLst/>
                    </a:prstGeom>
                  </pic:spPr>
                </pic:pic>
              </a:graphicData>
            </a:graphic>
          </wp:anchor>
        </w:drawing>
      </w:r>
      <w:r w:rsidRPr="00DC6930">
        <w:rPr>
          <w:rFonts w:ascii="Times New Roman" w:hAnsi="Times New Roman"/>
          <w:sz w:val="24"/>
          <w:szCs w:val="24"/>
        </w:rPr>
        <w:t>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systems.in which these interactions take place. We can also use the terms event diagrams or event scenarios to refer to a sequence requirements for new and existing systems.</w:t>
      </w:r>
    </w:p>
    <w:p w14:paraId="2B2AF369" w14:textId="0DE6940B" w:rsidR="006477EE" w:rsidRDefault="006477EE" w:rsidP="006477EE">
      <w:pPr>
        <w:spacing w:line="360" w:lineRule="auto"/>
        <w:ind w:right="282"/>
        <w:jc w:val="center"/>
        <w:rPr>
          <w:rFonts w:ascii="Times New Roman" w:hAnsi="Times New Roman"/>
          <w:bCs/>
          <w:sz w:val="24"/>
          <w:szCs w:val="24"/>
        </w:rPr>
      </w:pPr>
      <w:r w:rsidRPr="006477EE">
        <w:rPr>
          <w:rFonts w:ascii="Times New Roman" w:hAnsi="Times New Roman"/>
          <w:bCs/>
          <w:sz w:val="24"/>
          <w:szCs w:val="24"/>
        </w:rPr>
        <w:t>F</w:t>
      </w:r>
      <w:r>
        <w:rPr>
          <w:rFonts w:ascii="Times New Roman" w:hAnsi="Times New Roman"/>
          <w:bCs/>
          <w:sz w:val="24"/>
          <w:szCs w:val="24"/>
        </w:rPr>
        <w:t>igure 4.3.1</w:t>
      </w:r>
      <w:r w:rsidR="00DC6930">
        <w:rPr>
          <w:rFonts w:ascii="Times New Roman" w:hAnsi="Times New Roman"/>
          <w:bCs/>
          <w:sz w:val="24"/>
          <w:szCs w:val="24"/>
        </w:rPr>
        <w:t xml:space="preserve"> Sequence Diagram</w:t>
      </w:r>
    </w:p>
    <w:p w14:paraId="3103DABC" w14:textId="77777777" w:rsidR="00930E5C" w:rsidRDefault="00DC6930" w:rsidP="00DC6930">
      <w:pPr>
        <w:spacing w:line="360" w:lineRule="auto"/>
        <w:ind w:right="282"/>
        <w:jc w:val="both"/>
        <w:rPr>
          <w:rFonts w:ascii="Times New Roman" w:hAnsi="Times New Roman"/>
          <w:bCs/>
          <w:sz w:val="24"/>
          <w:szCs w:val="24"/>
        </w:rPr>
      </w:pPr>
      <w:r w:rsidRPr="00DC6930">
        <w:rPr>
          <w:rFonts w:ascii="Times New Roman" w:hAnsi="Times New Roman"/>
          <w:bCs/>
          <w:sz w:val="24"/>
          <w:szCs w:val="24"/>
        </w:rPr>
        <w:t xml:space="preserve">The sequence diagram represents the flow of messages in the system and is also termed as an event diagram. It helps in envisioning several dynamic scenarios. It portrays the communication between any two lifelines as a time-ordered sequence of events, such that these lifelines took part at the run time. In UML, the lifeline is represented by a vertical bar, whereas the message flow is represented by a vertical dotted line that extends across the bottom of the page. </w:t>
      </w:r>
    </w:p>
    <w:p w14:paraId="24A20FBB" w14:textId="411DD868" w:rsidR="00C91185" w:rsidRDefault="00DC6930" w:rsidP="00DC6930">
      <w:pPr>
        <w:spacing w:line="360" w:lineRule="auto"/>
        <w:ind w:right="282"/>
        <w:jc w:val="both"/>
        <w:rPr>
          <w:rFonts w:ascii="Times New Roman" w:hAnsi="Times New Roman"/>
          <w:bCs/>
          <w:sz w:val="24"/>
          <w:szCs w:val="24"/>
        </w:rPr>
      </w:pPr>
      <w:r w:rsidRPr="00DC6930">
        <w:rPr>
          <w:rFonts w:ascii="Times New Roman" w:hAnsi="Times New Roman"/>
          <w:bCs/>
          <w:sz w:val="24"/>
          <w:szCs w:val="24"/>
        </w:rPr>
        <w:t>It incorporates the iterations as well as branching.</w:t>
      </w:r>
      <w:r>
        <w:rPr>
          <w:rFonts w:ascii="Times New Roman" w:hAnsi="Times New Roman"/>
          <w:bCs/>
          <w:sz w:val="24"/>
          <w:szCs w:val="24"/>
        </w:rPr>
        <w:t xml:space="preserve"> This diagram has two classes namely user and eye and face tracker class respectively.</w:t>
      </w:r>
    </w:p>
    <w:p w14:paraId="33B33114" w14:textId="25F59FA5" w:rsidR="00905F40" w:rsidRDefault="00905F40" w:rsidP="001B1CC2">
      <w:pPr>
        <w:spacing w:line="360" w:lineRule="auto"/>
        <w:jc w:val="center"/>
        <w:textAlignment w:val="baseline"/>
        <w:rPr>
          <w:rFonts w:ascii="Times New Roman" w:hAnsi="Times New Roman"/>
          <w:b/>
          <w:bCs/>
          <w:sz w:val="32"/>
          <w:szCs w:val="32"/>
        </w:rPr>
      </w:pPr>
      <w:r w:rsidRPr="00253235">
        <w:rPr>
          <w:rFonts w:ascii="Times New Roman" w:hAnsi="Times New Roman"/>
          <w:b/>
          <w:bCs/>
          <w:sz w:val="32"/>
          <w:szCs w:val="32"/>
        </w:rPr>
        <w:lastRenderedPageBreak/>
        <w:t>5. IMPLEMENTATION</w:t>
      </w:r>
    </w:p>
    <w:p w14:paraId="5AFA31B1" w14:textId="3C962B79" w:rsidR="000855A5" w:rsidRPr="000855A5" w:rsidRDefault="000855A5" w:rsidP="000855A5">
      <w:pPr>
        <w:spacing w:after="0" w:line="360" w:lineRule="auto"/>
        <w:jc w:val="both"/>
        <w:textAlignment w:val="baseline"/>
        <w:rPr>
          <w:rFonts w:ascii="Times New Roman" w:hAnsi="Times New Roman" w:cs="Times New Roman"/>
          <w:sz w:val="24"/>
          <w:szCs w:val="24"/>
        </w:rPr>
      </w:pPr>
      <w:r w:rsidRPr="000855A5">
        <w:rPr>
          <w:rFonts w:ascii="Times New Roman" w:hAnsi="Times New Roman" w:cs="Times New Roman"/>
          <w:sz w:val="24"/>
          <w:szCs w:val="24"/>
        </w:rPr>
        <w:t xml:space="preserve">Currently, for face detection, perhaps deep learning models perform the best. But face detection was there before the emergence of deep learning as well. Earlier, classical feature descriptors and linear classifiers were a really good solution for face detection. And the </w:t>
      </w:r>
      <w:proofErr w:type="spellStart"/>
      <w:r w:rsidRPr="000855A5">
        <w:rPr>
          <w:rFonts w:ascii="Times New Roman" w:hAnsi="Times New Roman" w:cs="Times New Roman"/>
          <w:sz w:val="24"/>
          <w:szCs w:val="24"/>
        </w:rPr>
        <w:t>Dlib</w:t>
      </w:r>
      <w:proofErr w:type="spellEnd"/>
      <w:r w:rsidRPr="000855A5">
        <w:rPr>
          <w:rFonts w:ascii="Times New Roman" w:hAnsi="Times New Roman" w:cs="Times New Roman"/>
          <w:sz w:val="24"/>
          <w:szCs w:val="24"/>
        </w:rPr>
        <w:t xml:space="preserve"> library provides one such classical solution for face detection. That is, HOG and Linear SVM.</w:t>
      </w:r>
    </w:p>
    <w:p w14:paraId="680E8F8E" w14:textId="02A83A8D" w:rsidR="000855A5" w:rsidRDefault="000855A5" w:rsidP="000855A5">
      <w:pPr>
        <w:spacing w:after="0" w:line="360" w:lineRule="auto"/>
        <w:jc w:val="both"/>
        <w:textAlignment w:val="baseline"/>
        <w:rPr>
          <w:rFonts w:ascii="Times New Roman" w:hAnsi="Times New Roman" w:cs="Times New Roman"/>
          <w:spacing w:val="-1"/>
          <w:sz w:val="24"/>
          <w:szCs w:val="24"/>
        </w:rPr>
      </w:pPr>
      <w:r w:rsidRPr="000855A5">
        <w:rPr>
          <w:rFonts w:ascii="Times New Roman" w:hAnsi="Times New Roman" w:cs="Times New Roman"/>
          <w:spacing w:val="-1"/>
          <w:sz w:val="24"/>
          <w:szCs w:val="24"/>
        </w:rPr>
        <w:t>This is based on the </w:t>
      </w:r>
      <w:r w:rsidRPr="000855A5">
        <w:rPr>
          <w:rStyle w:val="Strong"/>
          <w:rFonts w:ascii="Times New Roman" w:hAnsi="Times New Roman" w:cs="Times New Roman"/>
          <w:spacing w:val="-1"/>
          <w:sz w:val="24"/>
          <w:szCs w:val="24"/>
        </w:rPr>
        <w:t>HOG</w:t>
      </w:r>
      <w:r w:rsidRPr="000855A5">
        <w:rPr>
          <w:rFonts w:ascii="Times New Roman" w:hAnsi="Times New Roman" w:cs="Times New Roman"/>
          <w:spacing w:val="-1"/>
          <w:sz w:val="24"/>
          <w:szCs w:val="24"/>
        </w:rPr>
        <w:t> (Histogram of Oriented Gradients) feature descriptor with a </w:t>
      </w:r>
      <w:r>
        <w:rPr>
          <w:rStyle w:val="Strong"/>
          <w:rFonts w:ascii="Times New Roman" w:hAnsi="Times New Roman" w:cs="Times New Roman"/>
          <w:spacing w:val="-1"/>
          <w:sz w:val="24"/>
          <w:szCs w:val="24"/>
        </w:rPr>
        <w:t>L</w:t>
      </w:r>
      <w:r w:rsidRPr="000855A5">
        <w:rPr>
          <w:rStyle w:val="Strong"/>
          <w:rFonts w:ascii="Times New Roman" w:hAnsi="Times New Roman" w:cs="Times New Roman"/>
          <w:spacing w:val="-1"/>
          <w:sz w:val="24"/>
          <w:szCs w:val="24"/>
        </w:rPr>
        <w:t>inear SVM</w:t>
      </w:r>
      <w:r w:rsidRPr="000855A5">
        <w:rPr>
          <w:rFonts w:ascii="Times New Roman" w:hAnsi="Times New Roman" w:cs="Times New Roman"/>
          <w:spacing w:val="-1"/>
          <w:sz w:val="24"/>
          <w:szCs w:val="24"/>
        </w:rPr>
        <w:t> machine learning algorithm to perform face detection.</w:t>
      </w:r>
    </w:p>
    <w:p w14:paraId="0ADAF6E3" w14:textId="688683A3" w:rsidR="000855A5" w:rsidRDefault="000855A5" w:rsidP="000855A5">
      <w:pPr>
        <w:spacing w:after="0" w:line="360" w:lineRule="auto"/>
        <w:jc w:val="both"/>
        <w:textAlignment w:val="baseline"/>
        <w:rPr>
          <w:rFonts w:ascii="Times New Roman" w:hAnsi="Times New Roman" w:cs="Times New Roman"/>
          <w:color w:val="292929"/>
          <w:spacing w:val="-1"/>
          <w:sz w:val="24"/>
          <w:szCs w:val="24"/>
        </w:rPr>
      </w:pPr>
      <w:r w:rsidRPr="000855A5">
        <w:rPr>
          <w:rFonts w:ascii="Times New Roman" w:hAnsi="Times New Roman" w:cs="Times New Roman"/>
          <w:color w:val="292929"/>
          <w:spacing w:val="-1"/>
          <w:sz w:val="24"/>
          <w:szCs w:val="24"/>
        </w:rPr>
        <w:t>HOG is a simple and powerful feature descriptor. It is not only used for face detection but also it is widely used for object detection like cars, pets, and fruits. HOG is robust for object detection because object shape is characterized using the local intensity gradient distribution and edge direction.</w:t>
      </w:r>
    </w:p>
    <w:p w14:paraId="63702E4B" w14:textId="44FC9FFA" w:rsidR="000855A5" w:rsidRDefault="000855A5" w:rsidP="000855A5">
      <w:pPr>
        <w:spacing w:after="0" w:line="360" w:lineRule="auto"/>
        <w:jc w:val="both"/>
        <w:textAlignment w:val="baseline"/>
        <w:rPr>
          <w:rFonts w:ascii="Times New Roman" w:hAnsi="Times New Roman" w:cs="Times New Roman"/>
          <w:b/>
          <w:spacing w:val="-1"/>
          <w:sz w:val="28"/>
          <w:szCs w:val="28"/>
        </w:rPr>
      </w:pPr>
      <w:r w:rsidRPr="000855A5">
        <w:rPr>
          <w:rFonts w:ascii="Times New Roman" w:hAnsi="Times New Roman" w:cs="Times New Roman"/>
          <w:b/>
          <w:spacing w:val="-1"/>
          <w:sz w:val="28"/>
          <w:szCs w:val="28"/>
        </w:rPr>
        <w:t>Step 1</w:t>
      </w:r>
      <w:r>
        <w:rPr>
          <w:rFonts w:ascii="Times New Roman" w:hAnsi="Times New Roman" w:cs="Times New Roman"/>
          <w:b/>
          <w:spacing w:val="-1"/>
          <w:sz w:val="28"/>
          <w:szCs w:val="28"/>
        </w:rPr>
        <w:t xml:space="preserve">: </w:t>
      </w:r>
    </w:p>
    <w:p w14:paraId="025E654D" w14:textId="6D8FC43F" w:rsidR="000855A5" w:rsidRPr="000855A5" w:rsidRDefault="001B1CC2" w:rsidP="000855A5">
      <w:pPr>
        <w:spacing w:after="0" w:line="360" w:lineRule="auto"/>
        <w:jc w:val="both"/>
        <w:textAlignment w:val="baseline"/>
        <w:rPr>
          <w:rFonts w:ascii="Times New Roman" w:hAnsi="Times New Roman" w:cs="Times New Roman"/>
          <w:color w:val="292929"/>
          <w:spacing w:val="-1"/>
          <w:sz w:val="24"/>
          <w:szCs w:val="24"/>
        </w:rPr>
      </w:pPr>
      <w:r w:rsidRPr="005A4BD0">
        <w:rPr>
          <w:rFonts w:ascii="Verdana" w:hAnsi="Verdana"/>
          <w:noProof/>
          <w:color w:val="292929"/>
          <w:spacing w:val="-1"/>
          <w:lang w:eastAsia="en-IN"/>
        </w:rPr>
        <w:drawing>
          <wp:anchor distT="0" distB="0" distL="114300" distR="114300" simplePos="0" relativeHeight="251708416" behindDoc="0" locked="0" layoutInCell="1" allowOverlap="1" wp14:anchorId="35FF9A91" wp14:editId="4DF7F8BA">
            <wp:simplePos x="0" y="0"/>
            <wp:positionH relativeFrom="margin">
              <wp:posOffset>1100455</wp:posOffset>
            </wp:positionH>
            <wp:positionV relativeFrom="paragraph">
              <wp:posOffset>414020</wp:posOffset>
            </wp:positionV>
            <wp:extent cx="3728085" cy="3886200"/>
            <wp:effectExtent l="0" t="0" r="5715" b="0"/>
            <wp:wrapTopAndBottom/>
            <wp:docPr id="19" name="Picture 19" descr="C:\Users\nagas\Downloads\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as\Downloads\fd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8085" cy="38862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0855A5" w:rsidRPr="000855A5">
        <w:rPr>
          <w:rFonts w:ascii="Times New Roman" w:hAnsi="Times New Roman" w:cs="Times New Roman"/>
          <w:color w:val="292929"/>
          <w:spacing w:val="-1"/>
          <w:sz w:val="24"/>
          <w:szCs w:val="24"/>
        </w:rPr>
        <w:t>The basic idea of HOG is dividing the image into small connected cells</w:t>
      </w:r>
      <w:r w:rsidR="000855A5">
        <w:rPr>
          <w:rFonts w:ascii="Times New Roman" w:hAnsi="Times New Roman" w:cs="Times New Roman"/>
          <w:color w:val="292929"/>
          <w:spacing w:val="-1"/>
          <w:sz w:val="24"/>
          <w:szCs w:val="24"/>
        </w:rPr>
        <w:t>.</w:t>
      </w:r>
    </w:p>
    <w:p w14:paraId="4DC60327" w14:textId="079B581B" w:rsidR="001B1CC2" w:rsidRDefault="001B1CC2" w:rsidP="000855A5">
      <w:pPr>
        <w:spacing w:after="0" w:line="360" w:lineRule="auto"/>
        <w:jc w:val="center"/>
        <w:textAlignment w:val="baseline"/>
        <w:rPr>
          <w:rFonts w:ascii="Times New Roman" w:eastAsia="Times New Roman" w:hAnsi="Times New Roman" w:cs="Times New Roman"/>
          <w:color w:val="000000" w:themeColor="text1"/>
          <w:sz w:val="24"/>
          <w:szCs w:val="24"/>
          <w:lang w:eastAsia="en-IN"/>
        </w:rPr>
      </w:pPr>
    </w:p>
    <w:p w14:paraId="35A46151" w14:textId="04445D90" w:rsidR="00905F40" w:rsidRDefault="000855A5" w:rsidP="000855A5">
      <w:pPr>
        <w:spacing w:after="0" w:line="360" w:lineRule="auto"/>
        <w:jc w:val="center"/>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Figure 5.0.1. Dividing an image into cells</w:t>
      </w:r>
    </w:p>
    <w:p w14:paraId="007A080C" w14:textId="00D83A1A" w:rsidR="000855A5" w:rsidRDefault="000855A5" w:rsidP="000855A5">
      <w:pPr>
        <w:spacing w:after="0" w:line="360" w:lineRule="auto"/>
        <w:textAlignment w:val="baseline"/>
        <w:rPr>
          <w:rFonts w:ascii="Times New Roman" w:eastAsia="Times New Roman" w:hAnsi="Times New Roman" w:cs="Times New Roman"/>
          <w:color w:val="000000" w:themeColor="text1"/>
          <w:sz w:val="24"/>
          <w:szCs w:val="24"/>
          <w:lang w:eastAsia="en-IN"/>
        </w:rPr>
      </w:pPr>
    </w:p>
    <w:p w14:paraId="0D428886" w14:textId="13FDAE1D" w:rsidR="000855A5" w:rsidRDefault="000855A5" w:rsidP="000855A5">
      <w:pPr>
        <w:spacing w:after="0" w:line="360" w:lineRule="auto"/>
        <w:jc w:val="both"/>
        <w:textAlignment w:val="baseline"/>
        <w:rPr>
          <w:rFonts w:ascii="Times New Roman" w:hAnsi="Times New Roman" w:cs="Times New Roman"/>
          <w:b/>
          <w:spacing w:val="-1"/>
          <w:sz w:val="28"/>
          <w:szCs w:val="28"/>
        </w:rPr>
      </w:pPr>
      <w:r w:rsidRPr="000855A5">
        <w:rPr>
          <w:rFonts w:ascii="Times New Roman" w:hAnsi="Times New Roman" w:cs="Times New Roman"/>
          <w:b/>
          <w:spacing w:val="-1"/>
          <w:sz w:val="28"/>
          <w:szCs w:val="28"/>
        </w:rPr>
        <w:t xml:space="preserve">Step </w:t>
      </w:r>
      <w:r>
        <w:rPr>
          <w:rFonts w:ascii="Times New Roman" w:hAnsi="Times New Roman" w:cs="Times New Roman"/>
          <w:b/>
          <w:spacing w:val="-1"/>
          <w:sz w:val="28"/>
          <w:szCs w:val="28"/>
        </w:rPr>
        <w:t xml:space="preserve">2: </w:t>
      </w:r>
    </w:p>
    <w:p w14:paraId="060D5DAA" w14:textId="477F27A0" w:rsidR="000855A5" w:rsidRDefault="000855A5" w:rsidP="000855A5">
      <w:pPr>
        <w:spacing w:after="0" w:line="360" w:lineRule="auto"/>
        <w:jc w:val="both"/>
        <w:textAlignment w:val="baseline"/>
        <w:rPr>
          <w:rFonts w:ascii="Times New Roman" w:hAnsi="Times New Roman" w:cs="Times New Roman"/>
          <w:spacing w:val="-1"/>
          <w:sz w:val="24"/>
          <w:szCs w:val="24"/>
        </w:rPr>
      </w:pPr>
      <w:r w:rsidRPr="000855A5">
        <w:rPr>
          <w:rFonts w:ascii="Times New Roman" w:hAnsi="Times New Roman" w:cs="Times New Roman"/>
          <w:spacing w:val="-1"/>
          <w:sz w:val="24"/>
          <w:szCs w:val="24"/>
        </w:rPr>
        <w:t>Computes the histogram for each cell</w:t>
      </w:r>
      <w:r>
        <w:rPr>
          <w:rFonts w:ascii="Times New Roman" w:hAnsi="Times New Roman" w:cs="Times New Roman"/>
          <w:spacing w:val="-1"/>
          <w:sz w:val="24"/>
          <w:szCs w:val="24"/>
        </w:rPr>
        <w:t>.</w:t>
      </w:r>
    </w:p>
    <w:p w14:paraId="741FFCCA" w14:textId="5CDA7B2E" w:rsidR="000855A5" w:rsidRPr="000855A5" w:rsidRDefault="000855A5" w:rsidP="000855A5">
      <w:pPr>
        <w:spacing w:after="0" w:line="360" w:lineRule="auto"/>
        <w:jc w:val="both"/>
        <w:textAlignment w:val="baseline"/>
        <w:rPr>
          <w:rFonts w:ascii="Times New Roman" w:hAnsi="Times New Roman" w:cs="Times New Roman"/>
          <w:spacing w:val="-1"/>
          <w:sz w:val="24"/>
          <w:szCs w:val="24"/>
        </w:rPr>
      </w:pPr>
      <w:r w:rsidRPr="005A4BD0">
        <w:rPr>
          <w:rFonts w:ascii="Verdana" w:hAnsi="Verdana"/>
          <w:noProof/>
          <w:color w:val="292929"/>
          <w:spacing w:val="-2"/>
          <w:sz w:val="24"/>
          <w:szCs w:val="24"/>
          <w:shd w:val="clear" w:color="auto" w:fill="FFFFFF"/>
          <w:lang w:eastAsia="en-IN"/>
        </w:rPr>
        <w:lastRenderedPageBreak/>
        <w:drawing>
          <wp:anchor distT="0" distB="0" distL="114300" distR="114300" simplePos="0" relativeHeight="251709440" behindDoc="0" locked="0" layoutInCell="1" allowOverlap="1" wp14:anchorId="53635072" wp14:editId="69A7F267">
            <wp:simplePos x="0" y="0"/>
            <wp:positionH relativeFrom="column">
              <wp:posOffset>0</wp:posOffset>
            </wp:positionH>
            <wp:positionV relativeFrom="paragraph">
              <wp:posOffset>0</wp:posOffset>
            </wp:positionV>
            <wp:extent cx="6189133" cy="2572007"/>
            <wp:effectExtent l="0" t="0" r="2540" b="0"/>
            <wp:wrapTopAndBottom/>
            <wp:docPr id="22" name="Picture 4" descr="C:\Users\nagas\Downloads\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gas\Downloads\fd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9133" cy="2572007"/>
                    </a:xfrm>
                    <a:prstGeom prst="rect">
                      <a:avLst/>
                    </a:prstGeom>
                    <a:noFill/>
                    <a:ln w="9525">
                      <a:noFill/>
                      <a:miter lim="800000"/>
                      <a:headEnd/>
                      <a:tailEnd/>
                    </a:ln>
                  </pic:spPr>
                </pic:pic>
              </a:graphicData>
            </a:graphic>
          </wp:anchor>
        </w:drawing>
      </w:r>
    </w:p>
    <w:p w14:paraId="275BBF7C" w14:textId="656291D6" w:rsidR="001B1CC2" w:rsidRDefault="001B1CC2" w:rsidP="001B1CC2">
      <w:pPr>
        <w:spacing w:after="0" w:line="360" w:lineRule="auto"/>
        <w:jc w:val="center"/>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Figure 5.0.2. Cell to Histogram</w:t>
      </w:r>
    </w:p>
    <w:p w14:paraId="1181BE93" w14:textId="77777777" w:rsidR="001B1CC2" w:rsidRDefault="001B1CC2" w:rsidP="001B1CC2">
      <w:pPr>
        <w:spacing w:after="0" w:line="360" w:lineRule="auto"/>
        <w:jc w:val="center"/>
        <w:textAlignment w:val="baseline"/>
        <w:rPr>
          <w:rFonts w:ascii="Times New Roman" w:eastAsia="Times New Roman" w:hAnsi="Times New Roman" w:cs="Times New Roman"/>
          <w:color w:val="000000" w:themeColor="text1"/>
          <w:sz w:val="24"/>
          <w:szCs w:val="24"/>
          <w:lang w:eastAsia="en-IN"/>
        </w:rPr>
      </w:pPr>
    </w:p>
    <w:p w14:paraId="4B866236" w14:textId="104A610E" w:rsidR="001B1CC2" w:rsidRDefault="001B1CC2" w:rsidP="001B1CC2">
      <w:pPr>
        <w:spacing w:after="0" w:line="360" w:lineRule="auto"/>
        <w:jc w:val="both"/>
        <w:textAlignment w:val="baseline"/>
        <w:rPr>
          <w:rFonts w:ascii="Times New Roman" w:hAnsi="Times New Roman" w:cs="Times New Roman"/>
          <w:b/>
          <w:spacing w:val="-1"/>
          <w:sz w:val="28"/>
          <w:szCs w:val="28"/>
        </w:rPr>
      </w:pPr>
      <w:r w:rsidRPr="000855A5">
        <w:rPr>
          <w:rFonts w:ascii="Times New Roman" w:hAnsi="Times New Roman" w:cs="Times New Roman"/>
          <w:b/>
          <w:spacing w:val="-1"/>
          <w:sz w:val="28"/>
          <w:szCs w:val="28"/>
        </w:rPr>
        <w:t xml:space="preserve">Step </w:t>
      </w:r>
      <w:r>
        <w:rPr>
          <w:rFonts w:ascii="Times New Roman" w:hAnsi="Times New Roman" w:cs="Times New Roman"/>
          <w:b/>
          <w:spacing w:val="-1"/>
          <w:sz w:val="28"/>
          <w:szCs w:val="28"/>
        </w:rPr>
        <w:t xml:space="preserve">3: </w:t>
      </w:r>
    </w:p>
    <w:p w14:paraId="2E7C6745" w14:textId="7E89A2B4" w:rsidR="001B1CC2" w:rsidRPr="001B1CC2" w:rsidRDefault="001B1CC2" w:rsidP="001B1CC2">
      <w:pPr>
        <w:spacing w:after="0" w:line="360" w:lineRule="auto"/>
        <w:textAlignment w:val="baseline"/>
        <w:rPr>
          <w:rFonts w:ascii="Times New Roman" w:eastAsia="Times New Roman" w:hAnsi="Times New Roman" w:cs="Times New Roman"/>
          <w:color w:val="000000" w:themeColor="text1"/>
          <w:sz w:val="24"/>
          <w:szCs w:val="24"/>
          <w:lang w:eastAsia="en-IN"/>
        </w:rPr>
      </w:pPr>
      <w:r w:rsidRPr="001B1CC2">
        <w:rPr>
          <w:rFonts w:ascii="Times New Roman" w:eastAsia="Times New Roman" w:hAnsi="Times New Roman" w:cs="Times New Roman"/>
          <w:color w:val="292929"/>
          <w:spacing w:val="-1"/>
          <w:sz w:val="24"/>
          <w:szCs w:val="24"/>
        </w:rPr>
        <w:t xml:space="preserve">Bring all histograms together to form </w:t>
      </w:r>
      <w:r>
        <w:rPr>
          <w:rFonts w:ascii="Times New Roman" w:eastAsia="Times New Roman" w:hAnsi="Times New Roman" w:cs="Times New Roman"/>
          <w:color w:val="292929"/>
          <w:spacing w:val="-1"/>
          <w:sz w:val="24"/>
          <w:szCs w:val="24"/>
        </w:rPr>
        <w:t xml:space="preserve">a </w:t>
      </w:r>
      <w:r w:rsidRPr="001B1CC2">
        <w:rPr>
          <w:rFonts w:ascii="Times New Roman" w:eastAsia="Times New Roman" w:hAnsi="Times New Roman" w:cs="Times New Roman"/>
          <w:color w:val="292929"/>
          <w:spacing w:val="-1"/>
          <w:sz w:val="24"/>
          <w:szCs w:val="24"/>
        </w:rPr>
        <w:t>feature vector i.e., it forms one histogram from all small histograms which is unique for each face.</w:t>
      </w:r>
    </w:p>
    <w:p w14:paraId="33E86858" w14:textId="0133CA88" w:rsidR="000855A5" w:rsidRDefault="001B1CC2" w:rsidP="000855A5">
      <w:pPr>
        <w:spacing w:after="0" w:line="360" w:lineRule="auto"/>
        <w:jc w:val="both"/>
        <w:textAlignment w:val="baseline"/>
        <w:rPr>
          <w:rFonts w:ascii="Times New Roman" w:eastAsia="Times New Roman" w:hAnsi="Times New Roman" w:cs="Times New Roman"/>
          <w:color w:val="000000" w:themeColor="text1"/>
          <w:sz w:val="24"/>
          <w:szCs w:val="24"/>
          <w:lang w:eastAsia="en-IN"/>
        </w:rPr>
      </w:pPr>
      <w:r w:rsidRPr="005A4BD0">
        <w:rPr>
          <w:rFonts w:ascii="Verdana" w:hAnsi="Verdana" w:cs="Times New Roman"/>
          <w:b/>
          <w:noProof/>
          <w:color w:val="000000" w:themeColor="text1"/>
          <w:sz w:val="24"/>
          <w:szCs w:val="24"/>
          <w:lang w:eastAsia="en-IN"/>
        </w:rPr>
        <w:drawing>
          <wp:anchor distT="0" distB="0" distL="114300" distR="114300" simplePos="0" relativeHeight="251710464" behindDoc="0" locked="0" layoutInCell="1" allowOverlap="1" wp14:anchorId="518816F2" wp14:editId="1F15FA9C">
            <wp:simplePos x="0" y="0"/>
            <wp:positionH relativeFrom="margin">
              <wp:align>left</wp:align>
            </wp:positionH>
            <wp:positionV relativeFrom="paragraph">
              <wp:posOffset>218228</wp:posOffset>
            </wp:positionV>
            <wp:extent cx="6384925" cy="2903855"/>
            <wp:effectExtent l="0" t="0" r="0" b="0"/>
            <wp:wrapTopAndBottom/>
            <wp:docPr id="25" name="Picture 5" descr="C:\Users\nagas\Downloads\f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as\Downloads\fd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84925" cy="29038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DF234F7" w14:textId="2648FB28" w:rsidR="001B1CC2" w:rsidRDefault="001B1CC2" w:rsidP="001B1CC2">
      <w:pPr>
        <w:spacing w:after="0" w:line="360" w:lineRule="auto"/>
        <w:jc w:val="center"/>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Figure 5.0.3. Histogram to feature vector</w:t>
      </w:r>
    </w:p>
    <w:p w14:paraId="4E383F10" w14:textId="2C025B9F" w:rsidR="001B1CC2" w:rsidRDefault="001B1CC2" w:rsidP="000855A5">
      <w:pPr>
        <w:spacing w:after="0" w:line="360" w:lineRule="auto"/>
        <w:jc w:val="both"/>
        <w:textAlignment w:val="baseline"/>
        <w:rPr>
          <w:rFonts w:ascii="Times New Roman" w:eastAsia="Times New Roman" w:hAnsi="Times New Roman" w:cs="Times New Roman"/>
          <w:color w:val="000000" w:themeColor="text1"/>
          <w:sz w:val="24"/>
          <w:szCs w:val="24"/>
          <w:lang w:eastAsia="en-IN"/>
        </w:rPr>
      </w:pPr>
    </w:p>
    <w:p w14:paraId="7181A273" w14:textId="0D5AD67B" w:rsidR="001B1CC2" w:rsidRDefault="001B1CC2" w:rsidP="000855A5">
      <w:pPr>
        <w:spacing w:after="0" w:line="360" w:lineRule="auto"/>
        <w:jc w:val="both"/>
        <w:textAlignment w:val="baseline"/>
        <w:rPr>
          <w:rFonts w:ascii="Times New Roman" w:eastAsia="Times New Roman" w:hAnsi="Times New Roman" w:cs="Times New Roman"/>
          <w:color w:val="000000" w:themeColor="text1"/>
          <w:sz w:val="24"/>
          <w:szCs w:val="24"/>
          <w:lang w:eastAsia="en-IN"/>
        </w:rPr>
      </w:pPr>
    </w:p>
    <w:p w14:paraId="70E2D84A" w14:textId="77777777" w:rsidR="001B1CC2" w:rsidRDefault="001B1CC2" w:rsidP="000855A5">
      <w:pPr>
        <w:spacing w:after="0" w:line="360" w:lineRule="auto"/>
        <w:jc w:val="both"/>
        <w:textAlignment w:val="baseline"/>
        <w:rPr>
          <w:rFonts w:ascii="Times New Roman" w:eastAsia="Times New Roman" w:hAnsi="Times New Roman" w:cs="Times New Roman"/>
          <w:color w:val="000000" w:themeColor="text1"/>
          <w:sz w:val="24"/>
          <w:szCs w:val="24"/>
          <w:lang w:eastAsia="en-IN"/>
        </w:rPr>
      </w:pPr>
    </w:p>
    <w:p w14:paraId="55B55248" w14:textId="77736B98" w:rsidR="001B1CC2" w:rsidRDefault="001B1CC2" w:rsidP="000855A5">
      <w:pPr>
        <w:spacing w:after="0" w:line="360" w:lineRule="auto"/>
        <w:jc w:val="both"/>
        <w:textAlignment w:val="baseline"/>
        <w:rPr>
          <w:rFonts w:ascii="Times New Roman" w:eastAsia="Times New Roman" w:hAnsi="Times New Roman" w:cs="Times New Roman"/>
          <w:color w:val="000000" w:themeColor="text1"/>
          <w:sz w:val="24"/>
          <w:szCs w:val="24"/>
          <w:lang w:eastAsia="en-IN"/>
        </w:rPr>
      </w:pPr>
    </w:p>
    <w:p w14:paraId="692CE18B" w14:textId="7DCE0A0C" w:rsidR="001B1CC2" w:rsidRDefault="001B1CC2" w:rsidP="000855A5">
      <w:pPr>
        <w:spacing w:after="0" w:line="360" w:lineRule="auto"/>
        <w:jc w:val="both"/>
        <w:textAlignment w:val="baseline"/>
        <w:rPr>
          <w:rFonts w:ascii="Times New Roman" w:eastAsia="Times New Roman" w:hAnsi="Times New Roman" w:cs="Times New Roman"/>
          <w:color w:val="000000" w:themeColor="text1"/>
          <w:sz w:val="24"/>
          <w:szCs w:val="24"/>
          <w:lang w:eastAsia="en-IN"/>
        </w:rPr>
      </w:pPr>
    </w:p>
    <w:p w14:paraId="2B97C5AB" w14:textId="045B8AE0" w:rsidR="00E972ED" w:rsidRDefault="00E972ED" w:rsidP="00A104F2">
      <w:pPr>
        <w:spacing w:line="360" w:lineRule="auto"/>
        <w:jc w:val="both"/>
        <w:textAlignment w:val="baseline"/>
        <w:rPr>
          <w:rFonts w:ascii="Times New Roman" w:eastAsia="Times New Roman" w:hAnsi="Times New Roman" w:cs="Times New Roman"/>
          <w:b/>
          <w:color w:val="000000" w:themeColor="text1"/>
          <w:sz w:val="28"/>
          <w:szCs w:val="28"/>
          <w:lang w:eastAsia="en-IN"/>
        </w:rPr>
      </w:pPr>
      <w:r w:rsidRPr="00E972ED">
        <w:rPr>
          <w:rFonts w:ascii="Times New Roman" w:eastAsia="Times New Roman" w:hAnsi="Times New Roman" w:cs="Times New Roman"/>
          <w:b/>
          <w:color w:val="000000" w:themeColor="text1"/>
          <w:sz w:val="28"/>
          <w:szCs w:val="28"/>
          <w:lang w:eastAsia="en-IN"/>
        </w:rPr>
        <w:lastRenderedPageBreak/>
        <w:t xml:space="preserve">5.1 </w:t>
      </w:r>
      <w:r w:rsidR="009F4C6F">
        <w:rPr>
          <w:rFonts w:ascii="Times New Roman" w:eastAsia="Times New Roman" w:hAnsi="Times New Roman" w:cs="Times New Roman"/>
          <w:b/>
          <w:color w:val="000000" w:themeColor="text1"/>
          <w:sz w:val="28"/>
          <w:szCs w:val="28"/>
          <w:lang w:eastAsia="en-IN"/>
        </w:rPr>
        <w:t>Approach Used</w:t>
      </w:r>
    </w:p>
    <w:p w14:paraId="5D775924" w14:textId="02639722" w:rsidR="00FD5E72" w:rsidRDefault="00FD5E72" w:rsidP="00FD5E72">
      <w:pPr>
        <w:spacing w:line="360" w:lineRule="auto"/>
        <w:jc w:val="both"/>
        <w:rPr>
          <w:rFonts w:ascii="Times New Roman" w:hAnsi="Times New Roman" w:cs="Times New Roman"/>
          <w:sz w:val="24"/>
          <w:szCs w:val="24"/>
        </w:rPr>
      </w:pPr>
      <w:r w:rsidRPr="00FD5E72">
        <w:rPr>
          <w:rFonts w:ascii="Times New Roman" w:hAnsi="Times New Roman" w:cs="Times New Roman"/>
          <w:sz w:val="24"/>
          <w:szCs w:val="24"/>
        </w:rPr>
        <w:t>Spiral Model was defined by Barry Boehm in his 1988 article, “A spiral Model of Software Development and Enhancement</w:t>
      </w:r>
      <w:r>
        <w:rPr>
          <w:rFonts w:ascii="Times New Roman" w:hAnsi="Times New Roman" w:cs="Times New Roman"/>
          <w:sz w:val="24"/>
          <w:szCs w:val="24"/>
        </w:rPr>
        <w:t>”</w:t>
      </w:r>
      <w:r w:rsidRPr="00FD5E72">
        <w:rPr>
          <w:rFonts w:ascii="Times New Roman" w:hAnsi="Times New Roman" w:cs="Times New Roman"/>
          <w:sz w:val="24"/>
          <w:szCs w:val="24"/>
        </w:rPr>
        <w:t>.  This model was not the first model to discuss iterative development, but it was the first model to explain why the iteration models.</w:t>
      </w:r>
      <w:r w:rsidRPr="00FD5E72">
        <w:rPr>
          <w:rFonts w:ascii="Verdana" w:hAnsi="Verdana" w:cs="Times New Roman"/>
          <w:sz w:val="24"/>
          <w:szCs w:val="24"/>
        </w:rPr>
        <w:t xml:space="preserve"> </w:t>
      </w:r>
      <w:r w:rsidRPr="00FD5E72">
        <w:rPr>
          <w:rFonts w:ascii="Times New Roman" w:hAnsi="Times New Roman" w:cs="Times New Roman"/>
          <w:sz w:val="24"/>
          <w:szCs w:val="24"/>
        </w:rPr>
        <w:t>As originally envisioned, the iterations were typically 6 months to 2 years long.</w:t>
      </w:r>
      <w:r w:rsidRPr="005A4BD0">
        <w:rPr>
          <w:rFonts w:ascii="Verdana" w:hAnsi="Verdana" w:cs="Times New Roman"/>
          <w:sz w:val="24"/>
          <w:szCs w:val="24"/>
        </w:rPr>
        <w:t xml:space="preserve">  </w:t>
      </w:r>
      <w:r w:rsidRPr="00FD5E72">
        <w:rPr>
          <w:rFonts w:ascii="Times New Roman" w:hAnsi="Times New Roman" w:cs="Times New Roman"/>
          <w:sz w:val="24"/>
          <w:szCs w:val="24"/>
        </w:rPr>
        <w:t>Each phase starts with a design goal and ends with a client reviewing the progress thus far.   Analysis and engineering efforts are applied at each phase of the project, with an eye toward the end goal of the project.</w:t>
      </w:r>
      <w:r>
        <w:rPr>
          <w:rFonts w:ascii="Times New Roman" w:hAnsi="Times New Roman" w:cs="Times New Roman"/>
          <w:sz w:val="24"/>
          <w:szCs w:val="24"/>
        </w:rPr>
        <w:t xml:space="preserve"> </w:t>
      </w:r>
      <w:r w:rsidRPr="00FD5E72">
        <w:rPr>
          <w:rFonts w:ascii="Times New Roman" w:hAnsi="Times New Roman" w:cs="Times New Roman"/>
          <w:sz w:val="24"/>
          <w:szCs w:val="24"/>
        </w:rPr>
        <w:t>The following diagram sho</w:t>
      </w:r>
      <w:r>
        <w:rPr>
          <w:rFonts w:ascii="Times New Roman" w:hAnsi="Times New Roman" w:cs="Times New Roman"/>
          <w:sz w:val="24"/>
          <w:szCs w:val="24"/>
        </w:rPr>
        <w:t>ws how a spiral model acts like.</w:t>
      </w:r>
    </w:p>
    <w:p w14:paraId="568F9A64" w14:textId="41A9B7C3" w:rsidR="00FD5E72" w:rsidRPr="00FD5E72" w:rsidRDefault="00FD5E72" w:rsidP="00FD5E72">
      <w:pPr>
        <w:spacing w:after="0" w:line="360" w:lineRule="auto"/>
        <w:jc w:val="both"/>
        <w:textAlignment w:val="baseline"/>
        <w:rPr>
          <w:rFonts w:ascii="Times New Roman" w:eastAsia="Times New Roman" w:hAnsi="Times New Roman" w:cs="Times New Roman"/>
          <w:color w:val="000000" w:themeColor="text1"/>
          <w:sz w:val="24"/>
          <w:szCs w:val="24"/>
          <w:lang w:eastAsia="en-IN"/>
        </w:rPr>
      </w:pPr>
      <w:r w:rsidRPr="005A4BD0">
        <w:rPr>
          <w:rFonts w:ascii="Verdana" w:hAnsi="Verdana" w:cs="Times New Roman"/>
          <w:noProof/>
          <w:sz w:val="24"/>
          <w:szCs w:val="24"/>
          <w:lang w:eastAsia="en-IN"/>
        </w:rPr>
        <w:drawing>
          <wp:anchor distT="0" distB="0" distL="114300" distR="114300" simplePos="0" relativeHeight="251703296" behindDoc="0" locked="0" layoutInCell="1" allowOverlap="1" wp14:anchorId="5FEF890D" wp14:editId="2E0F5D3A">
            <wp:simplePos x="0" y="0"/>
            <wp:positionH relativeFrom="margin">
              <wp:align>center</wp:align>
            </wp:positionH>
            <wp:positionV relativeFrom="paragraph">
              <wp:posOffset>199390</wp:posOffset>
            </wp:positionV>
            <wp:extent cx="5311140" cy="4819650"/>
            <wp:effectExtent l="0" t="0" r="3810" b="0"/>
            <wp:wrapTopAndBottom/>
            <wp:docPr id="23" name="Picture 3" descr="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ir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1140" cy="4819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CFD9FD0" w14:textId="597C2C32" w:rsidR="00FD5E72" w:rsidRDefault="00FD5E72" w:rsidP="001B1CC2">
      <w:pPr>
        <w:spacing w:after="0" w:line="360" w:lineRule="auto"/>
        <w:jc w:val="center"/>
        <w:textAlignment w:val="baseline"/>
        <w:rPr>
          <w:rFonts w:ascii="Times New Roman" w:eastAsia="Times New Roman" w:hAnsi="Times New Roman" w:cs="Times New Roman"/>
          <w:color w:val="000000" w:themeColor="text1"/>
          <w:sz w:val="24"/>
          <w:szCs w:val="24"/>
          <w:lang w:eastAsia="en-IN"/>
        </w:rPr>
      </w:pPr>
      <w:r w:rsidRPr="00FD5E72">
        <w:rPr>
          <w:rFonts w:ascii="Times New Roman" w:eastAsia="Times New Roman" w:hAnsi="Times New Roman" w:cs="Times New Roman"/>
          <w:color w:val="000000" w:themeColor="text1"/>
          <w:sz w:val="24"/>
          <w:szCs w:val="24"/>
          <w:lang w:eastAsia="en-IN"/>
        </w:rPr>
        <w:t>Figure 5.1.1. Spiral Model</w:t>
      </w:r>
    </w:p>
    <w:p w14:paraId="31F70740" w14:textId="77777777" w:rsidR="00FD5E72" w:rsidRPr="00FD5E72" w:rsidRDefault="00FD5E72" w:rsidP="00FD5E72">
      <w:pPr>
        <w:spacing w:line="360" w:lineRule="auto"/>
        <w:jc w:val="both"/>
        <w:rPr>
          <w:rFonts w:ascii="Times New Roman" w:hAnsi="Times New Roman" w:cs="Times New Roman"/>
          <w:sz w:val="24"/>
          <w:szCs w:val="24"/>
        </w:rPr>
      </w:pPr>
      <w:r w:rsidRPr="00FD5E72">
        <w:rPr>
          <w:rFonts w:ascii="Times New Roman" w:hAnsi="Times New Roman" w:cs="Times New Roman"/>
          <w:sz w:val="24"/>
          <w:szCs w:val="24"/>
        </w:rPr>
        <w:t>The steps for Spiral Model can be generalized as follows:</w:t>
      </w:r>
    </w:p>
    <w:p w14:paraId="6CDDE1DD" w14:textId="77777777" w:rsidR="00FD5E72" w:rsidRPr="00FD5E72" w:rsidRDefault="00FD5E72" w:rsidP="006B71F3">
      <w:pPr>
        <w:pStyle w:val="ListParagraph"/>
        <w:numPr>
          <w:ilvl w:val="0"/>
          <w:numId w:val="13"/>
        </w:numPr>
        <w:spacing w:after="200" w:line="360" w:lineRule="auto"/>
        <w:jc w:val="both"/>
        <w:rPr>
          <w:rFonts w:ascii="Times New Roman" w:hAnsi="Times New Roman" w:cs="Times New Roman"/>
          <w:sz w:val="24"/>
          <w:szCs w:val="24"/>
        </w:rPr>
      </w:pPr>
      <w:r w:rsidRPr="00FD5E72">
        <w:rPr>
          <w:rFonts w:ascii="Times New Roman" w:hAnsi="Times New Roman" w:cs="Times New Roman"/>
          <w:sz w:val="24"/>
          <w:szCs w:val="24"/>
        </w:rPr>
        <w:t xml:space="preserve">The new system requirements are defined in as much details as possible.  </w:t>
      </w:r>
    </w:p>
    <w:p w14:paraId="172EBD4B" w14:textId="77777777" w:rsidR="00FD5E72" w:rsidRPr="00FD5E72" w:rsidRDefault="00FD5E72" w:rsidP="006B71F3">
      <w:pPr>
        <w:pStyle w:val="ListParagraph"/>
        <w:numPr>
          <w:ilvl w:val="0"/>
          <w:numId w:val="13"/>
        </w:numPr>
        <w:spacing w:after="200" w:line="360" w:lineRule="auto"/>
        <w:jc w:val="both"/>
        <w:rPr>
          <w:rFonts w:ascii="Times New Roman" w:hAnsi="Times New Roman" w:cs="Times New Roman"/>
          <w:sz w:val="24"/>
          <w:szCs w:val="24"/>
        </w:rPr>
      </w:pPr>
      <w:r w:rsidRPr="00FD5E72">
        <w:rPr>
          <w:rFonts w:ascii="Times New Roman" w:hAnsi="Times New Roman" w:cs="Times New Roman"/>
          <w:sz w:val="24"/>
          <w:szCs w:val="24"/>
        </w:rPr>
        <w:t>This usually involves interviewing a number of users representing all the external or internal users and other aspects of the existing system.</w:t>
      </w:r>
    </w:p>
    <w:p w14:paraId="7720B033" w14:textId="77777777" w:rsidR="00FD5E72" w:rsidRPr="00FD5E72" w:rsidRDefault="00FD5E72" w:rsidP="006B71F3">
      <w:pPr>
        <w:pStyle w:val="ListParagraph"/>
        <w:numPr>
          <w:ilvl w:val="0"/>
          <w:numId w:val="13"/>
        </w:numPr>
        <w:spacing w:after="200" w:line="360" w:lineRule="auto"/>
        <w:jc w:val="both"/>
        <w:rPr>
          <w:rFonts w:ascii="Times New Roman" w:hAnsi="Times New Roman" w:cs="Times New Roman"/>
          <w:sz w:val="24"/>
          <w:szCs w:val="24"/>
        </w:rPr>
      </w:pPr>
      <w:r w:rsidRPr="00FD5E72">
        <w:rPr>
          <w:rFonts w:ascii="Times New Roman" w:hAnsi="Times New Roman" w:cs="Times New Roman"/>
          <w:sz w:val="24"/>
          <w:szCs w:val="24"/>
        </w:rPr>
        <w:lastRenderedPageBreak/>
        <w:t>A preliminary design is created for the new system.</w:t>
      </w:r>
    </w:p>
    <w:p w14:paraId="3C147915" w14:textId="77777777" w:rsidR="00FD5E72" w:rsidRPr="00FD5E72" w:rsidRDefault="00FD5E72" w:rsidP="006B71F3">
      <w:pPr>
        <w:pStyle w:val="ListParagraph"/>
        <w:numPr>
          <w:ilvl w:val="0"/>
          <w:numId w:val="13"/>
        </w:numPr>
        <w:spacing w:after="200" w:line="360" w:lineRule="auto"/>
        <w:jc w:val="both"/>
        <w:rPr>
          <w:rFonts w:ascii="Times New Roman" w:hAnsi="Times New Roman" w:cs="Times New Roman"/>
          <w:sz w:val="24"/>
          <w:szCs w:val="24"/>
        </w:rPr>
      </w:pPr>
      <w:r w:rsidRPr="00FD5E72">
        <w:rPr>
          <w:rFonts w:ascii="Times New Roman" w:hAnsi="Times New Roman" w:cs="Times New Roman"/>
          <w:sz w:val="24"/>
          <w:szCs w:val="24"/>
        </w:rPr>
        <w:t>A first prototype of the new system is constructed from the preliminary design.  This is usually a scaled-down system, and represents an approximation of the characteristics of the final product.</w:t>
      </w:r>
    </w:p>
    <w:p w14:paraId="7875EB79" w14:textId="77777777" w:rsidR="00FD5E72" w:rsidRPr="00FD5E72" w:rsidRDefault="00FD5E72" w:rsidP="006B71F3">
      <w:pPr>
        <w:pStyle w:val="ListParagraph"/>
        <w:numPr>
          <w:ilvl w:val="0"/>
          <w:numId w:val="13"/>
        </w:numPr>
        <w:spacing w:after="200" w:line="276" w:lineRule="auto"/>
        <w:jc w:val="both"/>
        <w:rPr>
          <w:rFonts w:ascii="Times New Roman" w:hAnsi="Times New Roman" w:cs="Times New Roman"/>
          <w:sz w:val="24"/>
          <w:szCs w:val="24"/>
        </w:rPr>
      </w:pPr>
      <w:r w:rsidRPr="00FD5E72">
        <w:rPr>
          <w:rFonts w:ascii="Times New Roman" w:hAnsi="Times New Roman" w:cs="Times New Roman"/>
          <w:sz w:val="24"/>
          <w:szCs w:val="24"/>
        </w:rPr>
        <w:t>A second prototype is evolved by a fourfold procedure:</w:t>
      </w:r>
    </w:p>
    <w:p w14:paraId="5ED780C8" w14:textId="77777777" w:rsidR="00FD5E72" w:rsidRPr="00FD5E72" w:rsidRDefault="00FD5E72" w:rsidP="006B71F3">
      <w:pPr>
        <w:numPr>
          <w:ilvl w:val="0"/>
          <w:numId w:val="12"/>
        </w:numPr>
        <w:spacing w:after="200" w:line="276" w:lineRule="auto"/>
        <w:jc w:val="both"/>
        <w:rPr>
          <w:rFonts w:ascii="Times New Roman" w:hAnsi="Times New Roman" w:cs="Times New Roman"/>
          <w:sz w:val="24"/>
          <w:szCs w:val="24"/>
        </w:rPr>
      </w:pPr>
      <w:r w:rsidRPr="00FD5E72">
        <w:rPr>
          <w:rFonts w:ascii="Times New Roman" w:hAnsi="Times New Roman" w:cs="Times New Roman"/>
          <w:sz w:val="24"/>
          <w:szCs w:val="24"/>
        </w:rPr>
        <w:t>Evaluating the first prototype in terms of its strengths, weakness, and risks.</w:t>
      </w:r>
    </w:p>
    <w:p w14:paraId="0C74745E" w14:textId="77777777" w:rsidR="00FD5E72" w:rsidRPr="00FD5E72" w:rsidRDefault="00FD5E72" w:rsidP="006B71F3">
      <w:pPr>
        <w:numPr>
          <w:ilvl w:val="0"/>
          <w:numId w:val="12"/>
        </w:numPr>
        <w:spacing w:after="200" w:line="276" w:lineRule="auto"/>
        <w:jc w:val="both"/>
        <w:rPr>
          <w:rFonts w:ascii="Times New Roman" w:hAnsi="Times New Roman" w:cs="Times New Roman"/>
          <w:sz w:val="24"/>
          <w:szCs w:val="24"/>
        </w:rPr>
      </w:pPr>
      <w:r w:rsidRPr="00FD5E72">
        <w:rPr>
          <w:rFonts w:ascii="Times New Roman" w:hAnsi="Times New Roman" w:cs="Times New Roman"/>
          <w:sz w:val="24"/>
          <w:szCs w:val="24"/>
        </w:rPr>
        <w:t>Defining the requirements of the second prototype.</w:t>
      </w:r>
    </w:p>
    <w:p w14:paraId="6AA0E95A" w14:textId="77777777" w:rsidR="00FD5E72" w:rsidRPr="00FD5E72" w:rsidRDefault="00FD5E72" w:rsidP="006B71F3">
      <w:pPr>
        <w:numPr>
          <w:ilvl w:val="0"/>
          <w:numId w:val="12"/>
        </w:numPr>
        <w:spacing w:after="200" w:line="276" w:lineRule="auto"/>
        <w:jc w:val="both"/>
        <w:rPr>
          <w:rFonts w:ascii="Times New Roman" w:hAnsi="Times New Roman" w:cs="Times New Roman"/>
          <w:sz w:val="24"/>
          <w:szCs w:val="24"/>
        </w:rPr>
      </w:pPr>
      <w:r w:rsidRPr="00FD5E72">
        <w:rPr>
          <w:rFonts w:ascii="Times New Roman" w:hAnsi="Times New Roman" w:cs="Times New Roman"/>
          <w:sz w:val="24"/>
          <w:szCs w:val="24"/>
        </w:rPr>
        <w:t>Planning a designing the second prototype.</w:t>
      </w:r>
    </w:p>
    <w:p w14:paraId="3A250C2B" w14:textId="77777777" w:rsidR="00FD5E72" w:rsidRPr="00FD5E72" w:rsidRDefault="00FD5E72" w:rsidP="006B71F3">
      <w:pPr>
        <w:numPr>
          <w:ilvl w:val="0"/>
          <w:numId w:val="12"/>
        </w:numPr>
        <w:spacing w:after="200" w:line="276" w:lineRule="auto"/>
        <w:jc w:val="both"/>
        <w:rPr>
          <w:rFonts w:ascii="Times New Roman" w:hAnsi="Times New Roman" w:cs="Times New Roman"/>
          <w:sz w:val="24"/>
          <w:szCs w:val="24"/>
        </w:rPr>
      </w:pPr>
      <w:r w:rsidRPr="00FD5E72">
        <w:rPr>
          <w:rFonts w:ascii="Times New Roman" w:hAnsi="Times New Roman" w:cs="Times New Roman"/>
          <w:sz w:val="24"/>
          <w:szCs w:val="24"/>
        </w:rPr>
        <w:t>Constructing and testing the second prototype.</w:t>
      </w:r>
    </w:p>
    <w:p w14:paraId="3A50ABBB" w14:textId="77777777" w:rsidR="00FD5E72" w:rsidRPr="00FD5E72" w:rsidRDefault="00FD5E72" w:rsidP="006B71F3">
      <w:pPr>
        <w:pStyle w:val="ListParagraph"/>
        <w:numPr>
          <w:ilvl w:val="0"/>
          <w:numId w:val="14"/>
        </w:numPr>
        <w:spacing w:after="200" w:line="360" w:lineRule="auto"/>
        <w:jc w:val="both"/>
        <w:rPr>
          <w:rFonts w:ascii="Times New Roman" w:hAnsi="Times New Roman" w:cs="Times New Roman"/>
          <w:sz w:val="24"/>
          <w:szCs w:val="24"/>
        </w:rPr>
      </w:pPr>
      <w:r w:rsidRPr="00FD5E72">
        <w:rPr>
          <w:rFonts w:ascii="Times New Roman" w:hAnsi="Times New Roman" w:cs="Times New Roman"/>
          <w:sz w:val="24"/>
          <w:szCs w:val="24"/>
        </w:rPr>
        <w:t>At the customer option, the entire project can be aborted if the risk is deemed too great.  Risk factors might involve development cost overruns, operating-cost miscalculation, or any other factor that could, in the customer’s judgment, result in a less-than-satisfactory final product.</w:t>
      </w:r>
    </w:p>
    <w:p w14:paraId="43D9042B" w14:textId="77777777" w:rsidR="00FD5E72" w:rsidRPr="00FD5E72" w:rsidRDefault="00FD5E72" w:rsidP="006B71F3">
      <w:pPr>
        <w:pStyle w:val="ListParagraph"/>
        <w:numPr>
          <w:ilvl w:val="0"/>
          <w:numId w:val="14"/>
        </w:numPr>
        <w:spacing w:after="200" w:line="360" w:lineRule="auto"/>
        <w:jc w:val="both"/>
        <w:rPr>
          <w:rFonts w:ascii="Times New Roman" w:hAnsi="Times New Roman" w:cs="Times New Roman"/>
          <w:sz w:val="24"/>
          <w:szCs w:val="24"/>
        </w:rPr>
      </w:pPr>
      <w:r w:rsidRPr="00FD5E72">
        <w:rPr>
          <w:rFonts w:ascii="Times New Roman" w:hAnsi="Times New Roman" w:cs="Times New Roman"/>
          <w:sz w:val="24"/>
          <w:szCs w:val="24"/>
        </w:rPr>
        <w:t>The existing prototype is evaluated in the same manner as was the previous prototype, and if necessary, another prototype is developed from it according to the fourfold procedure outlined above.</w:t>
      </w:r>
    </w:p>
    <w:p w14:paraId="7781BA49" w14:textId="77777777" w:rsidR="00FD5E72" w:rsidRPr="00FD5E72" w:rsidRDefault="00FD5E72" w:rsidP="006B71F3">
      <w:pPr>
        <w:pStyle w:val="ListParagraph"/>
        <w:numPr>
          <w:ilvl w:val="0"/>
          <w:numId w:val="14"/>
        </w:numPr>
        <w:spacing w:after="200" w:line="360" w:lineRule="auto"/>
        <w:jc w:val="both"/>
        <w:rPr>
          <w:rFonts w:ascii="Times New Roman" w:hAnsi="Times New Roman" w:cs="Times New Roman"/>
          <w:sz w:val="24"/>
          <w:szCs w:val="24"/>
        </w:rPr>
      </w:pPr>
      <w:r w:rsidRPr="00FD5E72">
        <w:rPr>
          <w:rFonts w:ascii="Times New Roman" w:hAnsi="Times New Roman" w:cs="Times New Roman"/>
          <w:sz w:val="24"/>
          <w:szCs w:val="24"/>
        </w:rPr>
        <w:t>The preceding steps are iterated until the customer is satisfied that the refined prototype represents the final product desired.</w:t>
      </w:r>
    </w:p>
    <w:p w14:paraId="46D48C76" w14:textId="77777777" w:rsidR="00FD5E72" w:rsidRPr="00FD5E72" w:rsidRDefault="00FD5E72" w:rsidP="006B71F3">
      <w:pPr>
        <w:pStyle w:val="ListParagraph"/>
        <w:numPr>
          <w:ilvl w:val="0"/>
          <w:numId w:val="14"/>
        </w:numPr>
        <w:spacing w:after="200" w:line="360" w:lineRule="auto"/>
        <w:jc w:val="both"/>
        <w:rPr>
          <w:rFonts w:ascii="Times New Roman" w:hAnsi="Times New Roman" w:cs="Times New Roman"/>
          <w:sz w:val="24"/>
          <w:szCs w:val="24"/>
        </w:rPr>
      </w:pPr>
      <w:r w:rsidRPr="00FD5E72">
        <w:rPr>
          <w:rFonts w:ascii="Times New Roman" w:hAnsi="Times New Roman" w:cs="Times New Roman"/>
          <w:sz w:val="24"/>
          <w:szCs w:val="24"/>
        </w:rPr>
        <w:t>The final system is constructed, based on the refined prototype.</w:t>
      </w:r>
    </w:p>
    <w:p w14:paraId="706AD179" w14:textId="426F46B1" w:rsidR="00FD5E72" w:rsidRPr="00FD5E72" w:rsidRDefault="00FD5E72" w:rsidP="00FD5E72">
      <w:pPr>
        <w:spacing w:line="360" w:lineRule="auto"/>
        <w:jc w:val="both"/>
        <w:rPr>
          <w:rFonts w:ascii="Times New Roman" w:hAnsi="Times New Roman" w:cs="Times New Roman"/>
          <w:sz w:val="24"/>
          <w:szCs w:val="24"/>
        </w:rPr>
      </w:pPr>
      <w:r w:rsidRPr="00FD5E72">
        <w:rPr>
          <w:rFonts w:ascii="Times New Roman" w:hAnsi="Times New Roman" w:cs="Times New Roman"/>
          <w:sz w:val="24"/>
          <w:szCs w:val="24"/>
        </w:rPr>
        <w:t>The final system is tho</w:t>
      </w:r>
      <w:r>
        <w:rPr>
          <w:rFonts w:ascii="Times New Roman" w:hAnsi="Times New Roman" w:cs="Times New Roman"/>
          <w:sz w:val="24"/>
          <w:szCs w:val="24"/>
        </w:rPr>
        <w:t xml:space="preserve">roughly evaluated and tested. </w:t>
      </w:r>
      <w:r w:rsidRPr="00FD5E72">
        <w:rPr>
          <w:rFonts w:ascii="Times New Roman" w:hAnsi="Times New Roman" w:cs="Times New Roman"/>
          <w:sz w:val="24"/>
          <w:szCs w:val="24"/>
        </w:rPr>
        <w:t xml:space="preserve">Routine maintenance is carried on a continuing basis to prevent </w:t>
      </w:r>
      <w:r>
        <w:rPr>
          <w:rFonts w:ascii="Times New Roman" w:hAnsi="Times New Roman" w:cs="Times New Roman"/>
          <w:sz w:val="24"/>
          <w:szCs w:val="24"/>
        </w:rPr>
        <w:t>large-scale</w:t>
      </w:r>
      <w:r w:rsidRPr="00FD5E72">
        <w:rPr>
          <w:rFonts w:ascii="Times New Roman" w:hAnsi="Times New Roman" w:cs="Times New Roman"/>
          <w:sz w:val="24"/>
          <w:szCs w:val="24"/>
        </w:rPr>
        <w:t xml:space="preserve"> failures and to minimize </w:t>
      </w:r>
      <w:r>
        <w:rPr>
          <w:rFonts w:ascii="Times New Roman" w:hAnsi="Times New Roman" w:cs="Times New Roman"/>
          <w:sz w:val="24"/>
          <w:szCs w:val="24"/>
        </w:rPr>
        <w:t>downtime</w:t>
      </w:r>
      <w:r w:rsidRPr="00FD5E72">
        <w:rPr>
          <w:rFonts w:ascii="Times New Roman" w:hAnsi="Times New Roman" w:cs="Times New Roman"/>
          <w:sz w:val="24"/>
          <w:szCs w:val="24"/>
        </w:rPr>
        <w:t>.</w:t>
      </w:r>
    </w:p>
    <w:p w14:paraId="6EABF886" w14:textId="796ADC4A" w:rsidR="00FD5E72" w:rsidRDefault="00FD5E72" w:rsidP="00A104F2">
      <w:pPr>
        <w:spacing w:line="360" w:lineRule="auto"/>
        <w:jc w:val="both"/>
        <w:textAlignment w:val="baseline"/>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5.2</w:t>
      </w:r>
      <w:r w:rsidR="00C91185">
        <w:rPr>
          <w:rFonts w:ascii="Times New Roman" w:eastAsia="Times New Roman" w:hAnsi="Times New Roman" w:cs="Times New Roman"/>
          <w:b/>
          <w:color w:val="000000" w:themeColor="text1"/>
          <w:sz w:val="28"/>
          <w:szCs w:val="28"/>
          <w:lang w:eastAsia="en-IN"/>
        </w:rPr>
        <w:t>.</w:t>
      </w:r>
      <w:r w:rsidRPr="00E972ED">
        <w:rPr>
          <w:rFonts w:ascii="Times New Roman" w:eastAsia="Times New Roman" w:hAnsi="Times New Roman" w:cs="Times New Roman"/>
          <w:b/>
          <w:color w:val="000000" w:themeColor="text1"/>
          <w:sz w:val="28"/>
          <w:szCs w:val="28"/>
          <w:lang w:eastAsia="en-IN"/>
        </w:rPr>
        <w:t xml:space="preserve"> </w:t>
      </w:r>
      <w:r>
        <w:rPr>
          <w:rFonts w:ascii="Times New Roman" w:eastAsia="Times New Roman" w:hAnsi="Times New Roman" w:cs="Times New Roman"/>
          <w:b/>
          <w:color w:val="000000" w:themeColor="text1"/>
          <w:sz w:val="28"/>
          <w:szCs w:val="28"/>
          <w:lang w:eastAsia="en-IN"/>
        </w:rPr>
        <w:t>Technologies Used</w:t>
      </w:r>
    </w:p>
    <w:p w14:paraId="1916802E" w14:textId="0B3AFBA6" w:rsidR="00A104F2" w:rsidRDefault="00A104F2" w:rsidP="00A104F2">
      <w:pPr>
        <w:spacing w:after="0" w:line="360" w:lineRule="auto"/>
        <w:ind w:firstLine="720"/>
        <w:jc w:val="both"/>
        <w:textAlignment w:val="baseline"/>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5.2.1. Python</w:t>
      </w:r>
    </w:p>
    <w:p w14:paraId="31472D22" w14:textId="77777777" w:rsidR="00A104F2" w:rsidRPr="00A104F2" w:rsidRDefault="00A104F2" w:rsidP="00A104F2">
      <w:pPr>
        <w:spacing w:after="0" w:line="360" w:lineRule="auto"/>
        <w:ind w:left="720"/>
        <w:jc w:val="both"/>
        <w:textAlignment w:val="baseline"/>
        <w:rPr>
          <w:rFonts w:ascii="Times New Roman" w:eastAsia="Times New Roman" w:hAnsi="Times New Roman" w:cs="Times New Roman"/>
          <w:color w:val="000000" w:themeColor="text1"/>
          <w:sz w:val="24"/>
          <w:szCs w:val="24"/>
          <w:lang w:eastAsia="en-IN"/>
        </w:rPr>
      </w:pPr>
      <w:r w:rsidRPr="00A104F2">
        <w:rPr>
          <w:rFonts w:ascii="Times New Roman" w:eastAsia="Times New Roman" w:hAnsi="Times New Roman" w:cs="Times New Roman"/>
          <w:color w:val="000000" w:themeColor="text1"/>
          <w:sz w:val="24"/>
          <w:szCs w:val="24"/>
          <w:lang w:eastAsia="en-IN"/>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 </w:t>
      </w:r>
    </w:p>
    <w:p w14:paraId="129B35EA" w14:textId="77777777" w:rsidR="00A104F2" w:rsidRPr="00A104F2" w:rsidRDefault="00A104F2" w:rsidP="00A104F2">
      <w:pPr>
        <w:spacing w:after="0" w:line="360" w:lineRule="auto"/>
        <w:ind w:left="720"/>
        <w:jc w:val="both"/>
        <w:textAlignment w:val="baseline"/>
        <w:rPr>
          <w:rFonts w:ascii="Times New Roman" w:eastAsia="Times New Roman" w:hAnsi="Times New Roman" w:cs="Times New Roman"/>
          <w:color w:val="000000" w:themeColor="text1"/>
          <w:sz w:val="24"/>
          <w:szCs w:val="24"/>
          <w:lang w:eastAsia="en-IN"/>
        </w:rPr>
      </w:pPr>
      <w:r w:rsidRPr="00A104F2">
        <w:rPr>
          <w:rFonts w:ascii="Times New Roman" w:eastAsia="Times New Roman" w:hAnsi="Times New Roman" w:cs="Times New Roman"/>
          <w:color w:val="000000" w:themeColor="text1"/>
          <w:sz w:val="24"/>
          <w:szCs w:val="24"/>
          <w:lang w:eastAsia="en-IN"/>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 </w:t>
      </w:r>
    </w:p>
    <w:p w14:paraId="517CA8CA" w14:textId="07C4EEFC" w:rsidR="00A104F2" w:rsidRDefault="00A104F2" w:rsidP="00A104F2">
      <w:pPr>
        <w:spacing w:line="360" w:lineRule="auto"/>
        <w:ind w:left="720"/>
        <w:jc w:val="both"/>
        <w:textAlignment w:val="baseline"/>
        <w:rPr>
          <w:rFonts w:ascii="Times New Roman" w:eastAsia="Times New Roman" w:hAnsi="Times New Roman" w:cs="Times New Roman"/>
          <w:color w:val="000000" w:themeColor="text1"/>
          <w:sz w:val="24"/>
          <w:szCs w:val="24"/>
          <w:lang w:eastAsia="en-IN"/>
        </w:rPr>
      </w:pPr>
      <w:r w:rsidRPr="00A104F2">
        <w:rPr>
          <w:rFonts w:ascii="Times New Roman" w:eastAsia="Times New Roman" w:hAnsi="Times New Roman" w:cs="Times New Roman"/>
          <w:color w:val="000000" w:themeColor="text1"/>
          <w:sz w:val="24"/>
          <w:szCs w:val="24"/>
          <w:lang w:eastAsia="en-IN"/>
        </w:rPr>
        <w:lastRenderedPageBreak/>
        <w:t>Guido van Rossum began working on Python in the late 1980s, as a successor to the ABC programming language, and first released it in 1991 as Python 0.9.0. Python 2.0 was released in 2000 and introduced new features, such as list comprehensions and a cycle-detecting garbage collection system (in addition to reference counting). Python 3.0 was released in 2008 and was a major revision of the language that is not completely backward-compatible. Python 2 was discontinued with version 2.7.18 in 2020. </w:t>
      </w:r>
    </w:p>
    <w:p w14:paraId="7A71F906" w14:textId="2015D78A" w:rsidR="00A104F2" w:rsidRDefault="00A104F2" w:rsidP="00A104F2">
      <w:pPr>
        <w:spacing w:after="0" w:line="360" w:lineRule="auto"/>
        <w:ind w:firstLine="720"/>
        <w:jc w:val="both"/>
        <w:textAlignment w:val="baseline"/>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5.2.2. Anaconda IDE</w:t>
      </w:r>
    </w:p>
    <w:p w14:paraId="3C00F076" w14:textId="51970FEB" w:rsidR="00A104F2" w:rsidRPr="00A104F2" w:rsidRDefault="00A104F2" w:rsidP="00A104F2">
      <w:pPr>
        <w:spacing w:after="0" w:line="360" w:lineRule="auto"/>
        <w:ind w:left="720"/>
        <w:jc w:val="both"/>
        <w:rPr>
          <w:rFonts w:ascii="Times New Roman" w:hAnsi="Times New Roman" w:cs="Times New Roman"/>
          <w:sz w:val="24"/>
          <w:szCs w:val="24"/>
        </w:rPr>
      </w:pPr>
      <w:r w:rsidRPr="00A104F2">
        <w:rPr>
          <w:rFonts w:ascii="Times New Roman" w:hAnsi="Times New Roman" w:cs="Times New Roman"/>
          <w:sz w:val="24"/>
          <w:szCs w:val="24"/>
        </w:rPr>
        <w:t>Anaconda is the data science platform for data scientists, IT professionals</w:t>
      </w:r>
      <w:r>
        <w:rPr>
          <w:rFonts w:ascii="Times New Roman" w:hAnsi="Times New Roman" w:cs="Times New Roman"/>
          <w:sz w:val="24"/>
          <w:szCs w:val="24"/>
        </w:rPr>
        <w:t>,</w:t>
      </w:r>
      <w:r w:rsidRPr="00A104F2">
        <w:rPr>
          <w:rFonts w:ascii="Times New Roman" w:hAnsi="Times New Roman" w:cs="Times New Roman"/>
          <w:sz w:val="24"/>
          <w:szCs w:val="24"/>
        </w:rPr>
        <w:t xml:space="preserve"> and business leaders of tomorrow. It is a distribution of Python, R, etc. With more than 300 packages for data science, it becomes one of the</w:t>
      </w:r>
      <w:r>
        <w:rPr>
          <w:rFonts w:ascii="Times New Roman" w:hAnsi="Times New Roman" w:cs="Times New Roman"/>
          <w:sz w:val="24"/>
          <w:szCs w:val="24"/>
        </w:rPr>
        <w:t xml:space="preserve"> best platforms for any project.</w:t>
      </w:r>
    </w:p>
    <w:p w14:paraId="0B15B4AA" w14:textId="77777777" w:rsidR="00A104F2" w:rsidRPr="00A104F2" w:rsidRDefault="00A104F2" w:rsidP="00A104F2">
      <w:pPr>
        <w:spacing w:after="0" w:line="360" w:lineRule="auto"/>
        <w:ind w:left="720"/>
        <w:jc w:val="both"/>
        <w:rPr>
          <w:rFonts w:ascii="Times New Roman" w:hAnsi="Times New Roman" w:cs="Times New Roman"/>
          <w:sz w:val="24"/>
          <w:szCs w:val="24"/>
        </w:rPr>
      </w:pPr>
      <w:r w:rsidRPr="00A104F2">
        <w:rPr>
          <w:rFonts w:ascii="Times New Roman" w:hAnsi="Times New Roman" w:cs="Times New Roman"/>
          <w:sz w:val="24"/>
          <w:szCs w:val="24"/>
        </w:rPr>
        <w:t>Anaconda is an open-source distribution for python and R. It is used for data science, machine learning, deep learning, etc. With the availability of more than 300 libraries for data science, it becomes fairly optimal for any programmer to work on anaconda for data science.</w:t>
      </w:r>
    </w:p>
    <w:p w14:paraId="5AC09068" w14:textId="4047FED7" w:rsidR="00A104F2" w:rsidRDefault="00A104F2" w:rsidP="00A104F2">
      <w:pPr>
        <w:spacing w:line="360" w:lineRule="auto"/>
        <w:ind w:left="720"/>
        <w:jc w:val="both"/>
        <w:rPr>
          <w:rFonts w:ascii="Times New Roman" w:hAnsi="Times New Roman" w:cs="Times New Roman"/>
          <w:sz w:val="24"/>
          <w:szCs w:val="24"/>
        </w:rPr>
      </w:pPr>
      <w:r w:rsidRPr="00A104F2">
        <w:rPr>
          <w:rFonts w:ascii="Times New Roman" w:hAnsi="Times New Roman" w:cs="Times New Roman"/>
          <w:sz w:val="24"/>
          <w:szCs w:val="24"/>
        </w:rPr>
        <w:t>Anaconda helps in simplified package management and deployment. Anaconda comes with a wide variety of tools to easily collect data from various sources using various machine learning and AI algorithms. It helps in getting an easily ma</w:t>
      </w:r>
      <w:r>
        <w:rPr>
          <w:rFonts w:ascii="Times New Roman" w:hAnsi="Times New Roman" w:cs="Times New Roman"/>
          <w:sz w:val="24"/>
          <w:szCs w:val="24"/>
        </w:rPr>
        <w:t>nageable environment setup that</w:t>
      </w:r>
      <w:r w:rsidRPr="00A104F2">
        <w:rPr>
          <w:rFonts w:ascii="Times New Roman" w:hAnsi="Times New Roman" w:cs="Times New Roman"/>
          <w:sz w:val="24"/>
          <w:szCs w:val="24"/>
        </w:rPr>
        <w:t xml:space="preserve"> can deploy any project with the click of a single button.</w:t>
      </w:r>
    </w:p>
    <w:p w14:paraId="55EB88B6" w14:textId="165C5DE2" w:rsidR="00A104F2" w:rsidRDefault="00A104F2" w:rsidP="00A104F2">
      <w:pPr>
        <w:spacing w:after="0" w:line="360" w:lineRule="auto"/>
        <w:ind w:firstLine="720"/>
        <w:jc w:val="both"/>
        <w:textAlignment w:val="baseline"/>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5.2.3. Libraries used</w:t>
      </w:r>
    </w:p>
    <w:p w14:paraId="708A643E" w14:textId="7F3078C3" w:rsidR="00A104F2" w:rsidRPr="00B50B86" w:rsidRDefault="00A104F2" w:rsidP="00A104F2">
      <w:pPr>
        <w:spacing w:after="0" w:line="360" w:lineRule="auto"/>
        <w:ind w:firstLine="720"/>
        <w:jc w:val="both"/>
        <w:textAlignment w:val="baseline"/>
        <w:rPr>
          <w:rFonts w:ascii="Times New Roman" w:eastAsia="Times New Roman" w:hAnsi="Times New Roman" w:cs="Times New Roman"/>
          <w:b/>
          <w:color w:val="000000" w:themeColor="text1"/>
          <w:sz w:val="24"/>
          <w:szCs w:val="24"/>
          <w:lang w:eastAsia="en-IN"/>
        </w:rPr>
      </w:pPr>
      <w:proofErr w:type="spellStart"/>
      <w:r w:rsidRPr="00B50B86">
        <w:rPr>
          <w:rFonts w:ascii="Times New Roman" w:eastAsia="Times New Roman" w:hAnsi="Times New Roman" w:cs="Times New Roman"/>
          <w:b/>
          <w:color w:val="000000" w:themeColor="text1"/>
          <w:sz w:val="24"/>
          <w:szCs w:val="24"/>
          <w:lang w:eastAsia="en-IN"/>
        </w:rPr>
        <w:t>Numpy</w:t>
      </w:r>
      <w:proofErr w:type="spellEnd"/>
    </w:p>
    <w:p w14:paraId="4C242CD1" w14:textId="19074324" w:rsidR="00A104F2" w:rsidRPr="00B50B86" w:rsidRDefault="00A104F2" w:rsidP="00A104F2">
      <w:pPr>
        <w:spacing w:after="0" w:line="360" w:lineRule="auto"/>
        <w:ind w:firstLine="720"/>
        <w:jc w:val="both"/>
        <w:rPr>
          <w:rFonts w:ascii="Times New Roman" w:hAnsi="Times New Roman" w:cs="Times New Roman"/>
          <w:bCs/>
          <w:color w:val="000000" w:themeColor="text1"/>
          <w:sz w:val="24"/>
          <w:szCs w:val="24"/>
        </w:rPr>
      </w:pPr>
      <w:r w:rsidRPr="00B50B86">
        <w:rPr>
          <w:rFonts w:ascii="Times New Roman" w:hAnsi="Times New Roman" w:cs="Times New Roman"/>
          <w:bCs/>
          <w:color w:val="000000" w:themeColor="text1"/>
          <w:sz w:val="24"/>
          <w:szCs w:val="24"/>
        </w:rPr>
        <w:t>Used for Matrix Processing</w:t>
      </w:r>
    </w:p>
    <w:p w14:paraId="56FBB690" w14:textId="5DC8462F" w:rsidR="00A104F2" w:rsidRPr="00B50B86" w:rsidRDefault="00A104F2" w:rsidP="00A104F2">
      <w:pPr>
        <w:spacing w:after="0" w:line="360" w:lineRule="auto"/>
        <w:ind w:firstLine="720"/>
        <w:jc w:val="both"/>
        <w:rPr>
          <w:rFonts w:ascii="Times New Roman" w:hAnsi="Times New Roman" w:cs="Times New Roman"/>
          <w:b/>
          <w:bCs/>
          <w:color w:val="000000" w:themeColor="text1"/>
          <w:sz w:val="24"/>
          <w:szCs w:val="24"/>
        </w:rPr>
      </w:pPr>
      <w:proofErr w:type="spellStart"/>
      <w:r w:rsidRPr="00B50B86">
        <w:rPr>
          <w:rFonts w:ascii="Times New Roman" w:hAnsi="Times New Roman" w:cs="Times New Roman"/>
          <w:b/>
          <w:bCs/>
          <w:color w:val="000000" w:themeColor="text1"/>
          <w:sz w:val="24"/>
          <w:szCs w:val="24"/>
        </w:rPr>
        <w:t>Pyautogui</w:t>
      </w:r>
      <w:proofErr w:type="spellEnd"/>
    </w:p>
    <w:p w14:paraId="2160D7B2" w14:textId="64551454" w:rsidR="00B50B86" w:rsidRPr="00B50B86" w:rsidRDefault="00A104F2" w:rsidP="00B50B86">
      <w:pPr>
        <w:spacing w:after="0" w:line="360" w:lineRule="auto"/>
        <w:ind w:left="720"/>
        <w:jc w:val="both"/>
        <w:rPr>
          <w:rFonts w:ascii="Times New Roman" w:hAnsi="Times New Roman" w:cs="Times New Roman"/>
          <w:color w:val="000000" w:themeColor="text1"/>
          <w:sz w:val="24"/>
          <w:szCs w:val="24"/>
          <w:shd w:val="clear" w:color="auto" w:fill="FCFCFC"/>
        </w:rPr>
      </w:pPr>
      <w:r w:rsidRPr="00B50B86">
        <w:rPr>
          <w:rFonts w:ascii="Times New Roman" w:hAnsi="Times New Roman" w:cs="Times New Roman"/>
          <w:color w:val="000000" w:themeColor="text1"/>
          <w:sz w:val="24"/>
          <w:szCs w:val="24"/>
          <w:shd w:val="clear" w:color="auto" w:fill="FCFCFC"/>
        </w:rPr>
        <w:t>Moving the mouse and clicking or typing in the windows of other applications.</w:t>
      </w:r>
    </w:p>
    <w:p w14:paraId="30551D35" w14:textId="7E6104E3" w:rsidR="00B50B86" w:rsidRPr="00B50B86" w:rsidRDefault="00A104F2" w:rsidP="00B50B86">
      <w:pPr>
        <w:spacing w:after="0" w:line="360" w:lineRule="auto"/>
        <w:ind w:left="720"/>
        <w:jc w:val="both"/>
        <w:rPr>
          <w:rFonts w:ascii="Times New Roman" w:hAnsi="Times New Roman" w:cs="Times New Roman"/>
          <w:b/>
          <w:bCs/>
          <w:color w:val="000000" w:themeColor="text1"/>
          <w:sz w:val="24"/>
          <w:szCs w:val="24"/>
        </w:rPr>
      </w:pPr>
      <w:proofErr w:type="spellStart"/>
      <w:r w:rsidRPr="00B50B86">
        <w:rPr>
          <w:rFonts w:ascii="Times New Roman" w:hAnsi="Times New Roman" w:cs="Times New Roman"/>
          <w:b/>
          <w:bCs/>
          <w:color w:val="000000" w:themeColor="text1"/>
          <w:sz w:val="24"/>
          <w:szCs w:val="24"/>
        </w:rPr>
        <w:t>I</w:t>
      </w:r>
      <w:r w:rsidR="00B50B86" w:rsidRPr="00B50B86">
        <w:rPr>
          <w:rFonts w:ascii="Times New Roman" w:hAnsi="Times New Roman" w:cs="Times New Roman"/>
          <w:b/>
          <w:bCs/>
          <w:color w:val="000000" w:themeColor="text1"/>
          <w:sz w:val="24"/>
          <w:szCs w:val="24"/>
        </w:rPr>
        <w:t>mutils</w:t>
      </w:r>
      <w:proofErr w:type="spellEnd"/>
      <w:r w:rsidR="00B50B86" w:rsidRPr="00B50B86">
        <w:rPr>
          <w:rFonts w:ascii="Times New Roman" w:hAnsi="Times New Roman" w:cs="Times New Roman"/>
          <w:b/>
          <w:bCs/>
          <w:color w:val="000000" w:themeColor="text1"/>
          <w:sz w:val="24"/>
          <w:szCs w:val="24"/>
        </w:rPr>
        <w:t xml:space="preserve"> </w:t>
      </w:r>
    </w:p>
    <w:p w14:paraId="48E03326" w14:textId="78B227C4" w:rsidR="00A104F2" w:rsidRDefault="00B50B86" w:rsidP="001B1CC2">
      <w:pPr>
        <w:spacing w:after="0" w:line="360" w:lineRule="auto"/>
        <w:ind w:left="720"/>
        <w:jc w:val="both"/>
        <w:rPr>
          <w:rFonts w:ascii="Verdana" w:hAnsi="Verdana" w:cs="Times New Roman"/>
          <w:b/>
          <w:bCs/>
          <w:color w:val="000000" w:themeColor="text1"/>
          <w:sz w:val="24"/>
          <w:szCs w:val="24"/>
        </w:rPr>
      </w:pPr>
      <w:r w:rsidRPr="00B50B86">
        <w:rPr>
          <w:rFonts w:ascii="Times New Roman" w:hAnsi="Times New Roman" w:cs="Times New Roman"/>
          <w:color w:val="000000" w:themeColor="text1"/>
          <w:sz w:val="24"/>
          <w:szCs w:val="24"/>
          <w:shd w:val="clear" w:color="auto" w:fill="FFFFFF"/>
        </w:rPr>
        <w:t xml:space="preserve">I just </w:t>
      </w:r>
      <w:r>
        <w:rPr>
          <w:rFonts w:ascii="Times New Roman" w:hAnsi="Times New Roman" w:cs="Times New Roman"/>
          <w:color w:val="000000" w:themeColor="text1"/>
          <w:sz w:val="24"/>
          <w:szCs w:val="24"/>
          <w:shd w:val="clear" w:color="auto" w:fill="FFFFFF"/>
        </w:rPr>
        <w:t>open-sourced</w:t>
      </w:r>
      <w:r w:rsidRPr="00B50B86">
        <w:rPr>
          <w:rFonts w:ascii="Times New Roman" w:hAnsi="Times New Roman" w:cs="Times New Roman"/>
          <w:color w:val="000000" w:themeColor="text1"/>
          <w:sz w:val="24"/>
          <w:szCs w:val="24"/>
          <w:shd w:val="clear" w:color="auto" w:fill="FFFFFF"/>
        </w:rPr>
        <w:t xml:space="preserve"> my personal </w:t>
      </w:r>
      <w:proofErr w:type="spellStart"/>
      <w:r w:rsidRPr="00B50B86">
        <w:rPr>
          <w:rFonts w:ascii="Times New Roman" w:hAnsi="Times New Roman" w:cs="Times New Roman"/>
          <w:color w:val="000000" w:themeColor="text1"/>
          <w:sz w:val="24"/>
          <w:szCs w:val="24"/>
          <w:shd w:val="clear" w:color="auto" w:fill="FFFFFF"/>
        </w:rPr>
        <w:t>imutils</w:t>
      </w:r>
      <w:proofErr w:type="spellEnd"/>
      <w:r w:rsidRPr="00B50B86">
        <w:rPr>
          <w:rFonts w:ascii="Times New Roman" w:hAnsi="Times New Roman" w:cs="Times New Roman"/>
          <w:color w:val="000000" w:themeColor="text1"/>
          <w:sz w:val="24"/>
          <w:szCs w:val="24"/>
          <w:shd w:val="clear" w:color="auto" w:fill="FFFFFF"/>
        </w:rPr>
        <w:t xml:space="preserve"> package, a series of </w:t>
      </w:r>
      <w:proofErr w:type="spellStart"/>
      <w:r w:rsidRPr="00B50B86">
        <w:rPr>
          <w:rFonts w:ascii="Times New Roman" w:hAnsi="Times New Roman" w:cs="Times New Roman"/>
          <w:color w:val="000000" w:themeColor="text1"/>
          <w:sz w:val="24"/>
          <w:szCs w:val="24"/>
          <w:shd w:val="clear" w:color="auto" w:fill="FFFFFF"/>
        </w:rPr>
        <w:t>OpenCV</w:t>
      </w:r>
      <w:proofErr w:type="spellEnd"/>
      <w:r w:rsidRPr="00B50B86">
        <w:rPr>
          <w:rFonts w:ascii="Times New Roman" w:hAnsi="Times New Roman" w:cs="Times New Roman"/>
          <w:color w:val="000000" w:themeColor="text1"/>
          <w:sz w:val="24"/>
          <w:szCs w:val="24"/>
          <w:shd w:val="clear" w:color="auto" w:fill="FFFFFF"/>
        </w:rPr>
        <w:t xml:space="preserve"> + convenience functions for translation, rotation, resizing, and </w:t>
      </w:r>
      <w:proofErr w:type="spellStart"/>
      <w:r w:rsidRPr="00B50B86">
        <w:rPr>
          <w:rFonts w:ascii="Times New Roman" w:hAnsi="Times New Roman" w:cs="Times New Roman"/>
          <w:color w:val="000000" w:themeColor="text1"/>
          <w:sz w:val="24"/>
          <w:szCs w:val="24"/>
          <w:shd w:val="clear" w:color="auto" w:fill="FFFFFF"/>
        </w:rPr>
        <w:t>skeletonization</w:t>
      </w:r>
      <w:proofErr w:type="spellEnd"/>
      <w:r w:rsidRPr="00B50B86">
        <w:rPr>
          <w:rFonts w:ascii="Times New Roman" w:hAnsi="Times New Roman" w:cs="Times New Roman"/>
          <w:color w:val="000000" w:themeColor="text1"/>
          <w:sz w:val="24"/>
          <w:szCs w:val="24"/>
          <w:shd w:val="clear" w:color="auto" w:fill="FFFFFF"/>
        </w:rPr>
        <w:t>.</w:t>
      </w:r>
    </w:p>
    <w:p w14:paraId="23129936" w14:textId="27E443A3" w:rsidR="00B50B86" w:rsidRPr="00B50B86" w:rsidRDefault="00B50B86" w:rsidP="00B50B86">
      <w:pPr>
        <w:spacing w:after="0" w:line="360" w:lineRule="auto"/>
        <w:jc w:val="both"/>
        <w:rPr>
          <w:rFonts w:ascii="Times New Roman" w:hAnsi="Times New Roman" w:cs="Times New Roman"/>
          <w:b/>
          <w:bCs/>
          <w:color w:val="000000" w:themeColor="text1"/>
          <w:sz w:val="24"/>
          <w:szCs w:val="24"/>
        </w:rPr>
      </w:pPr>
      <w:r>
        <w:rPr>
          <w:rFonts w:ascii="Verdana" w:hAnsi="Verdana" w:cs="Times New Roman"/>
          <w:b/>
          <w:bCs/>
          <w:color w:val="000000" w:themeColor="text1"/>
          <w:sz w:val="24"/>
          <w:szCs w:val="24"/>
        </w:rPr>
        <w:tab/>
      </w:r>
      <w:proofErr w:type="spellStart"/>
      <w:r w:rsidRPr="00B50B86">
        <w:rPr>
          <w:rFonts w:ascii="Times New Roman" w:hAnsi="Times New Roman" w:cs="Times New Roman"/>
          <w:b/>
          <w:bCs/>
          <w:color w:val="000000" w:themeColor="text1"/>
          <w:sz w:val="24"/>
          <w:szCs w:val="24"/>
        </w:rPr>
        <w:t>Dlib</w:t>
      </w:r>
      <w:proofErr w:type="spellEnd"/>
    </w:p>
    <w:p w14:paraId="3E93BA48" w14:textId="209425FE" w:rsidR="001B1CC2" w:rsidRPr="001B1CC2" w:rsidRDefault="00B50B86" w:rsidP="001B1CC2">
      <w:pPr>
        <w:spacing w:after="0" w:line="360" w:lineRule="auto"/>
        <w:ind w:left="720"/>
        <w:jc w:val="both"/>
        <w:rPr>
          <w:rFonts w:ascii="Times New Roman" w:hAnsi="Times New Roman" w:cs="Times New Roman"/>
          <w:color w:val="000000" w:themeColor="text1"/>
          <w:sz w:val="24"/>
          <w:szCs w:val="24"/>
          <w:shd w:val="clear" w:color="auto" w:fill="FFFFFF"/>
        </w:rPr>
      </w:pPr>
      <w:proofErr w:type="spellStart"/>
      <w:r w:rsidRPr="00B50B86">
        <w:rPr>
          <w:rFonts w:ascii="Times New Roman" w:hAnsi="Times New Roman" w:cs="Times New Roman"/>
          <w:color w:val="000000" w:themeColor="text1"/>
          <w:sz w:val="24"/>
          <w:szCs w:val="24"/>
          <w:shd w:val="clear" w:color="auto" w:fill="FFFFFF"/>
        </w:rPr>
        <w:t>Dlib</w:t>
      </w:r>
      <w:proofErr w:type="spellEnd"/>
      <w:r w:rsidRPr="00B50B86">
        <w:rPr>
          <w:rFonts w:ascii="Times New Roman" w:hAnsi="Times New Roman" w:cs="Times New Roman"/>
          <w:color w:val="000000" w:themeColor="text1"/>
          <w:sz w:val="24"/>
          <w:szCs w:val="24"/>
          <w:shd w:val="clear" w:color="auto" w:fill="FFFFFF"/>
        </w:rPr>
        <w:t> is a general purpose cross-platform software library written in the programming language C++.Its design is heavily influenced by ideas from design by contract and component-based software engineering.</w:t>
      </w:r>
    </w:p>
    <w:p w14:paraId="7EAFD56B" w14:textId="1BAD97F8" w:rsidR="00B50B86" w:rsidRPr="00B50B86" w:rsidRDefault="00B50B86" w:rsidP="00B50B86">
      <w:pPr>
        <w:spacing w:after="0" w:line="360" w:lineRule="auto"/>
        <w:jc w:val="both"/>
        <w:rPr>
          <w:rFonts w:ascii="Times New Roman" w:hAnsi="Times New Roman" w:cs="Times New Roman"/>
          <w:b/>
          <w:bCs/>
          <w:color w:val="000000" w:themeColor="text1"/>
          <w:sz w:val="24"/>
          <w:szCs w:val="24"/>
        </w:rPr>
      </w:pPr>
      <w:r>
        <w:rPr>
          <w:rFonts w:ascii="Verdana" w:hAnsi="Verdana" w:cs="Times New Roman"/>
          <w:b/>
          <w:bCs/>
          <w:color w:val="000000" w:themeColor="text1"/>
          <w:sz w:val="24"/>
          <w:szCs w:val="24"/>
        </w:rPr>
        <w:tab/>
      </w:r>
      <w:r w:rsidRPr="00B50B86">
        <w:rPr>
          <w:rFonts w:ascii="Times New Roman" w:hAnsi="Times New Roman" w:cs="Times New Roman"/>
          <w:b/>
          <w:color w:val="000000" w:themeColor="text1"/>
          <w:spacing w:val="-1"/>
          <w:sz w:val="24"/>
          <w:szCs w:val="24"/>
          <w:shd w:val="clear" w:color="auto" w:fill="FFFFFF"/>
        </w:rPr>
        <w:t>OpenCV</w:t>
      </w:r>
      <w:r w:rsidRPr="00B50B86">
        <w:rPr>
          <w:rFonts w:ascii="Times New Roman" w:hAnsi="Times New Roman" w:cs="Times New Roman"/>
          <w:b/>
          <w:bCs/>
          <w:color w:val="000000" w:themeColor="text1"/>
          <w:sz w:val="24"/>
          <w:szCs w:val="24"/>
        </w:rPr>
        <w:t>2</w:t>
      </w:r>
    </w:p>
    <w:p w14:paraId="6DABC382" w14:textId="533021D5" w:rsidR="00B50B86" w:rsidRDefault="00B50B86" w:rsidP="00C91185">
      <w:pPr>
        <w:spacing w:line="360" w:lineRule="auto"/>
        <w:ind w:left="720"/>
        <w:jc w:val="both"/>
        <w:rPr>
          <w:rFonts w:ascii="Times New Roman" w:hAnsi="Times New Roman" w:cs="Times New Roman"/>
          <w:bCs/>
          <w:color w:val="000000" w:themeColor="text1"/>
          <w:sz w:val="24"/>
          <w:szCs w:val="24"/>
          <w:shd w:val="clear" w:color="auto" w:fill="FFFFFF"/>
        </w:rPr>
      </w:pPr>
      <w:proofErr w:type="spellStart"/>
      <w:r w:rsidRPr="00B50B86">
        <w:rPr>
          <w:rFonts w:ascii="Times New Roman" w:hAnsi="Times New Roman" w:cs="Times New Roman"/>
          <w:color w:val="000000" w:themeColor="text1"/>
          <w:sz w:val="24"/>
          <w:szCs w:val="24"/>
          <w:shd w:val="clear" w:color="auto" w:fill="FFFFFF"/>
        </w:rPr>
        <w:t>OpenCV</w:t>
      </w:r>
      <w:proofErr w:type="spellEnd"/>
      <w:r w:rsidRPr="00B50B86">
        <w:rPr>
          <w:rFonts w:ascii="Times New Roman" w:hAnsi="Times New Roman" w:cs="Times New Roman"/>
          <w:color w:val="000000" w:themeColor="text1"/>
          <w:sz w:val="24"/>
          <w:szCs w:val="24"/>
          <w:shd w:val="clear" w:color="auto" w:fill="FFFFFF"/>
        </w:rPr>
        <w:t xml:space="preserve"> is a cross-platform library using which we can develop real-time </w:t>
      </w:r>
      <w:r w:rsidRPr="00B50B86">
        <w:rPr>
          <w:rFonts w:ascii="Times New Roman" w:hAnsi="Times New Roman" w:cs="Times New Roman"/>
          <w:bCs/>
          <w:color w:val="000000" w:themeColor="text1"/>
          <w:sz w:val="24"/>
          <w:szCs w:val="24"/>
          <w:shd w:val="clear" w:color="auto" w:fill="FFFFFF"/>
        </w:rPr>
        <w:t>computer vision applications</w:t>
      </w:r>
      <w:r>
        <w:rPr>
          <w:rFonts w:ascii="Times New Roman" w:hAnsi="Times New Roman" w:cs="Times New Roman"/>
          <w:bCs/>
          <w:color w:val="000000" w:themeColor="text1"/>
          <w:sz w:val="24"/>
          <w:szCs w:val="24"/>
          <w:shd w:val="clear" w:color="auto" w:fill="FFFFFF"/>
        </w:rPr>
        <w:t>.</w:t>
      </w:r>
    </w:p>
    <w:p w14:paraId="4D3A6BEB" w14:textId="025A9E0D" w:rsidR="00C91185" w:rsidRDefault="00C91185" w:rsidP="00C91185">
      <w:pPr>
        <w:spacing w:line="360" w:lineRule="auto"/>
        <w:jc w:val="both"/>
        <w:textAlignment w:val="baseline"/>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lastRenderedPageBreak/>
        <w:t>5.3</w:t>
      </w:r>
      <w:r w:rsidRPr="00E972ED">
        <w:rPr>
          <w:rFonts w:ascii="Times New Roman" w:eastAsia="Times New Roman" w:hAnsi="Times New Roman" w:cs="Times New Roman"/>
          <w:b/>
          <w:color w:val="000000" w:themeColor="text1"/>
          <w:sz w:val="28"/>
          <w:szCs w:val="28"/>
          <w:lang w:eastAsia="en-IN"/>
        </w:rPr>
        <w:t xml:space="preserve"> </w:t>
      </w:r>
      <w:r>
        <w:rPr>
          <w:rFonts w:ascii="Times New Roman" w:eastAsia="Times New Roman" w:hAnsi="Times New Roman" w:cs="Times New Roman"/>
          <w:b/>
          <w:color w:val="000000" w:themeColor="text1"/>
          <w:sz w:val="28"/>
          <w:szCs w:val="28"/>
          <w:lang w:eastAsia="en-IN"/>
        </w:rPr>
        <w:t>Modules</w:t>
      </w:r>
    </w:p>
    <w:p w14:paraId="696E0F58" w14:textId="4D993FC2" w:rsidR="00C91185" w:rsidRDefault="00C91185" w:rsidP="00E82528">
      <w:pPr>
        <w:spacing w:line="360" w:lineRule="auto"/>
        <w:jc w:val="both"/>
        <w:textAlignment w:val="baseline"/>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ab/>
        <w:t>5.3.1. Resizing</w:t>
      </w:r>
    </w:p>
    <w:p w14:paraId="02304F7E" w14:textId="31B05825" w:rsidR="00C91185" w:rsidRDefault="00C91185" w:rsidP="00C91185">
      <w:pPr>
        <w:spacing w:line="360" w:lineRule="auto"/>
        <w:ind w:left="720"/>
        <w:jc w:val="both"/>
        <w:rPr>
          <w:rFonts w:ascii="Times New Roman" w:hAnsi="Times New Roman" w:cs="Times New Roman"/>
          <w:sz w:val="24"/>
          <w:szCs w:val="24"/>
        </w:rPr>
      </w:pPr>
      <w:r w:rsidRPr="00C91185">
        <w:rPr>
          <w:rFonts w:ascii="Times New Roman" w:hAnsi="Times New Roman" w:cs="Times New Roman"/>
          <w:sz w:val="24"/>
          <w:szCs w:val="24"/>
        </w:rPr>
        <w:t xml:space="preserve">The image is first flipped over the y-axis. Next, the image needs to be resized. The resize function refers to setting the new resolution of the image to any value as per the requirement. In this project, the new resolution is 640 X 480. </w:t>
      </w:r>
    </w:p>
    <w:p w14:paraId="55324A66" w14:textId="7EA3B32B" w:rsidR="00C91185" w:rsidRDefault="00C91185" w:rsidP="00E82528">
      <w:pPr>
        <w:spacing w:line="360" w:lineRule="auto"/>
        <w:ind w:left="720"/>
        <w:jc w:val="both"/>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 xml:space="preserve">5.3.2. BGR to </w:t>
      </w:r>
      <w:proofErr w:type="spellStart"/>
      <w:r>
        <w:rPr>
          <w:rFonts w:ascii="Times New Roman" w:eastAsia="Times New Roman" w:hAnsi="Times New Roman" w:cs="Times New Roman"/>
          <w:b/>
          <w:color w:val="000000" w:themeColor="text1"/>
          <w:sz w:val="28"/>
          <w:szCs w:val="28"/>
          <w:lang w:eastAsia="en-IN"/>
        </w:rPr>
        <w:t>gray</w:t>
      </w:r>
      <w:proofErr w:type="spellEnd"/>
    </w:p>
    <w:p w14:paraId="28EDB17F" w14:textId="1E8DB6BA" w:rsidR="00C91185" w:rsidRDefault="00C91185" w:rsidP="00C91185">
      <w:pPr>
        <w:spacing w:line="360" w:lineRule="auto"/>
        <w:ind w:left="720"/>
        <w:jc w:val="both"/>
        <w:rPr>
          <w:rFonts w:ascii="Times New Roman" w:hAnsi="Times New Roman" w:cs="Times New Roman"/>
          <w:sz w:val="24"/>
          <w:szCs w:val="24"/>
        </w:rPr>
      </w:pPr>
      <w:r w:rsidRPr="00C91185">
        <w:rPr>
          <w:rFonts w:ascii="Times New Roman" w:hAnsi="Times New Roman" w:cs="Times New Roman"/>
          <w:sz w:val="24"/>
          <w:szCs w:val="24"/>
        </w:rPr>
        <w:t xml:space="preserve">The data that we are using to detect the different parts of the face requires image of a grayscale format to give more accurate results. Hence, the image, i.e. the frame of the video from the webcam needs to undergo the process of converting its format from RGB to grayscale. Once the image is converted to a grayscale format, it can be used to locate the face and identify the features of the face. </w:t>
      </w:r>
    </w:p>
    <w:p w14:paraId="033439F6" w14:textId="14C79244" w:rsidR="00C91185" w:rsidRDefault="00C91185" w:rsidP="00E82528">
      <w:pPr>
        <w:spacing w:line="360" w:lineRule="auto"/>
        <w:ind w:left="720"/>
        <w:jc w:val="both"/>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5.3.3. Detection and prediction of facial features</w:t>
      </w:r>
    </w:p>
    <w:p w14:paraId="787F797A" w14:textId="2EBE0056" w:rsidR="00FD1288" w:rsidRDefault="00FD1288" w:rsidP="00FD1288">
      <w:pPr>
        <w:spacing w:after="0" w:line="360" w:lineRule="auto"/>
        <w:ind w:left="720"/>
        <w:jc w:val="both"/>
        <w:rPr>
          <w:rFonts w:ascii="Times New Roman" w:eastAsia="Times New Roman" w:hAnsi="Times New Roman" w:cs="Times New Roman"/>
          <w:color w:val="000000" w:themeColor="text1"/>
          <w:sz w:val="24"/>
          <w:szCs w:val="24"/>
          <w:lang w:eastAsia="en-IN"/>
        </w:rPr>
      </w:pPr>
      <w:r w:rsidRPr="00FD1288">
        <w:rPr>
          <w:rFonts w:ascii="Times New Roman" w:eastAsia="Times New Roman" w:hAnsi="Times New Roman" w:cs="Times New Roman"/>
          <w:color w:val="000000" w:themeColor="text1"/>
          <w:sz w:val="24"/>
          <w:szCs w:val="24"/>
          <w:lang w:eastAsia="en-IN"/>
        </w:rPr>
        <w:t>To detect the face and the features, a prebuilt model will be used in the project, which has the available values that can be interpreted by python to make sure that the face is located in the image. There is a function called ‘detector’, made available by the models, which helps us to detect the face. After the face is detected, the features of the face can now be detected using the function ‘predictor’</w:t>
      </w:r>
      <w:r>
        <w:rPr>
          <w:rFonts w:ascii="Times New Roman" w:eastAsia="Times New Roman" w:hAnsi="Times New Roman" w:cs="Times New Roman"/>
          <w:color w:val="000000" w:themeColor="text1"/>
          <w:sz w:val="24"/>
          <w:szCs w:val="24"/>
          <w:lang w:eastAsia="en-IN"/>
        </w:rPr>
        <w:t>.</w:t>
      </w:r>
    </w:p>
    <w:p w14:paraId="73C2E535" w14:textId="77777777" w:rsidR="001B1CC2" w:rsidRDefault="00FD1288" w:rsidP="00FD1288">
      <w:pPr>
        <w:spacing w:line="360" w:lineRule="auto"/>
        <w:ind w:left="720"/>
        <w:jc w:val="both"/>
        <w:rPr>
          <w:rFonts w:ascii="Times New Roman" w:hAnsi="Times New Roman" w:cs="Times New Roman"/>
          <w:sz w:val="24"/>
          <w:szCs w:val="24"/>
        </w:rPr>
      </w:pPr>
      <w:r w:rsidRPr="00FD1288">
        <w:rPr>
          <w:rFonts w:ascii="Times New Roman" w:hAnsi="Times New Roman" w:cs="Times New Roman"/>
          <w:sz w:val="24"/>
          <w:szCs w:val="24"/>
        </w:rPr>
        <w:t xml:space="preserve">The function helps us to locate 68 points on any 2D image. These points correspond to different points on the face near the required parts such as </w:t>
      </w:r>
      <w:r>
        <w:rPr>
          <w:rFonts w:ascii="Times New Roman" w:hAnsi="Times New Roman" w:cs="Times New Roman"/>
          <w:sz w:val="24"/>
          <w:szCs w:val="24"/>
        </w:rPr>
        <w:t xml:space="preserve">the </w:t>
      </w:r>
      <w:r w:rsidRPr="00FD1288">
        <w:rPr>
          <w:rFonts w:ascii="Times New Roman" w:hAnsi="Times New Roman" w:cs="Times New Roman"/>
          <w:sz w:val="24"/>
          <w:szCs w:val="24"/>
        </w:rPr>
        <w:t xml:space="preserve">eyes, mouth, etc. </w:t>
      </w:r>
    </w:p>
    <w:p w14:paraId="3C06CF61" w14:textId="54654AC2" w:rsidR="00FD1288" w:rsidRDefault="00FD1288" w:rsidP="00FD1288">
      <w:pPr>
        <w:spacing w:line="360" w:lineRule="auto"/>
        <w:ind w:left="720"/>
        <w:jc w:val="both"/>
        <w:rPr>
          <w:rFonts w:ascii="Times New Roman" w:hAnsi="Times New Roman" w:cs="Times New Roman"/>
          <w:sz w:val="24"/>
          <w:szCs w:val="24"/>
        </w:rPr>
      </w:pPr>
      <w:r w:rsidRPr="00FD1288">
        <w:rPr>
          <w:rFonts w:ascii="Times New Roman" w:hAnsi="Times New Roman" w:cs="Times New Roman"/>
          <w:sz w:val="24"/>
          <w:szCs w:val="24"/>
        </w:rPr>
        <w:t xml:space="preserve">The values of the function that are obtained are in the form of 2D coordinates. Every one of the 68 points are essentially </w:t>
      </w:r>
      <w:r>
        <w:rPr>
          <w:rFonts w:ascii="Times New Roman" w:hAnsi="Times New Roman" w:cs="Times New Roman"/>
          <w:sz w:val="24"/>
          <w:szCs w:val="24"/>
        </w:rPr>
        <w:t>the values of</w:t>
      </w:r>
      <w:r w:rsidRPr="00FD1288">
        <w:rPr>
          <w:rFonts w:ascii="Times New Roman" w:hAnsi="Times New Roman" w:cs="Times New Roman"/>
          <w:sz w:val="24"/>
          <w:szCs w:val="24"/>
        </w:rPr>
        <w:t xml:space="preserve"> x and y coordinates that, when connected, will roughly form an identifiable face. </w:t>
      </w:r>
    </w:p>
    <w:p w14:paraId="1A11B589" w14:textId="3360A322" w:rsidR="00FD1288" w:rsidRDefault="00FD1288" w:rsidP="00FD1288">
      <w:pPr>
        <w:spacing w:line="360" w:lineRule="auto"/>
        <w:ind w:left="720"/>
        <w:jc w:val="center"/>
        <w:rPr>
          <w:rFonts w:ascii="Times New Roman" w:hAnsi="Times New Roman" w:cs="Times New Roman"/>
          <w:sz w:val="24"/>
          <w:szCs w:val="24"/>
        </w:rPr>
      </w:pPr>
      <w:r w:rsidRPr="00FD1288">
        <w:rPr>
          <w:rFonts w:ascii="Times New Roman" w:hAnsi="Times New Roman" w:cs="Times New Roman"/>
          <w:noProof/>
          <w:sz w:val="24"/>
          <w:szCs w:val="24"/>
          <w:lang w:eastAsia="en-IN"/>
        </w:rPr>
        <w:lastRenderedPageBreak/>
        <w:drawing>
          <wp:anchor distT="0" distB="0" distL="114300" distR="114300" simplePos="0" relativeHeight="251704320" behindDoc="0" locked="0" layoutInCell="1" allowOverlap="1" wp14:anchorId="5805ACA2" wp14:editId="026115BA">
            <wp:simplePos x="0" y="0"/>
            <wp:positionH relativeFrom="margin">
              <wp:align>center</wp:align>
            </wp:positionH>
            <wp:positionV relativeFrom="paragraph">
              <wp:posOffset>0</wp:posOffset>
            </wp:positionV>
            <wp:extent cx="6446520" cy="3238500"/>
            <wp:effectExtent l="0" t="0" r="0" b="0"/>
            <wp:wrapTopAndBottom/>
            <wp:docPr id="14" name="Picture 14" descr="C:\Users\gppre\Desktop\MAJOR PROJECT\images\facial-landmark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ppre\Desktop\MAJOR PROJECT\images\facial-landmarks-6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8735"/>
                    <a:stretch/>
                  </pic:blipFill>
                  <pic:spPr bwMode="auto">
                    <a:xfrm>
                      <a:off x="0" y="0"/>
                      <a:ext cx="644652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Figure 5.3.3. Facial Landmarks – 68 points</w:t>
      </w:r>
    </w:p>
    <w:p w14:paraId="1D5F2D2A" w14:textId="7091B8A1" w:rsidR="00FD1288" w:rsidRPr="00FD1288" w:rsidRDefault="00FD1288" w:rsidP="00FD1288">
      <w:pPr>
        <w:spacing w:line="360" w:lineRule="auto"/>
        <w:ind w:left="720"/>
        <w:jc w:val="both"/>
        <w:rPr>
          <w:rFonts w:ascii="Times New Roman" w:hAnsi="Times New Roman" w:cs="Times New Roman"/>
          <w:sz w:val="24"/>
          <w:szCs w:val="24"/>
        </w:rPr>
      </w:pPr>
      <w:r w:rsidRPr="00FD1288">
        <w:rPr>
          <w:rFonts w:ascii="Times New Roman" w:hAnsi="Times New Roman" w:cs="Times New Roman"/>
          <w:sz w:val="24"/>
          <w:szCs w:val="24"/>
        </w:rPr>
        <w:t>They are then stored as an array of values so that they can be arranged and used in the next step to connect any of the coordinates and draw a boundary to represent the required regions of the face. Four sets of arrays are taken as 4 different parts of these values which are stored in the array, to separately be stored as the coordinates to be connected to represent the required regions, those are the: Left eye, Right eye, nose</w:t>
      </w:r>
      <w:r>
        <w:rPr>
          <w:rFonts w:ascii="Times New Roman" w:hAnsi="Times New Roman" w:cs="Times New Roman"/>
          <w:sz w:val="24"/>
          <w:szCs w:val="24"/>
        </w:rPr>
        <w:t>,</w:t>
      </w:r>
      <w:r w:rsidRPr="00FD1288">
        <w:rPr>
          <w:rFonts w:ascii="Times New Roman" w:hAnsi="Times New Roman" w:cs="Times New Roman"/>
          <w:sz w:val="24"/>
          <w:szCs w:val="24"/>
        </w:rPr>
        <w:t xml:space="preserve"> and the mouth. Once the 4 arrays are prepared, boundaries, or ‘contours’ are drawn around the points using 3 of these arrays by connecting these points</w:t>
      </w:r>
      <w:r w:rsidR="004B5C63">
        <w:rPr>
          <w:rFonts w:ascii="Times New Roman" w:hAnsi="Times New Roman" w:cs="Times New Roman"/>
          <w:sz w:val="24"/>
          <w:szCs w:val="24"/>
        </w:rPr>
        <w:t>.</w:t>
      </w:r>
    </w:p>
    <w:p w14:paraId="7CDD1787" w14:textId="4A5C7E05" w:rsidR="00FD1288" w:rsidRDefault="00FD1288" w:rsidP="00E82528">
      <w:pPr>
        <w:spacing w:line="360" w:lineRule="auto"/>
        <w:ind w:left="720"/>
        <w:jc w:val="both"/>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5.3.4. MAR (Mouth Aspect Ratio) &amp; EAR (Eye Aspect Ratio)</w:t>
      </w:r>
    </w:p>
    <w:p w14:paraId="017C1640" w14:textId="77777777" w:rsidR="004B5C63" w:rsidRDefault="004B5C63" w:rsidP="004B5C63">
      <w:pPr>
        <w:spacing w:after="0" w:line="360" w:lineRule="auto"/>
        <w:ind w:left="720"/>
        <w:jc w:val="both"/>
        <w:rPr>
          <w:rFonts w:ascii="Times New Roman" w:hAnsi="Times New Roman" w:cs="Times New Roman"/>
          <w:sz w:val="24"/>
          <w:szCs w:val="24"/>
        </w:rPr>
      </w:pPr>
      <w:r w:rsidRPr="004B5C63">
        <w:rPr>
          <w:rFonts w:ascii="Times New Roman" w:hAnsi="Times New Roman" w:cs="Times New Roman"/>
          <w:sz w:val="24"/>
          <w:szCs w:val="24"/>
        </w:rPr>
        <w:t xml:space="preserve">Once the contours are drawn, it is necessary to have a reference for the shapes, which, when compared with, gives the program any information about any action made by these regions such as blinking, yawing, etc. </w:t>
      </w:r>
    </w:p>
    <w:p w14:paraId="566BC243" w14:textId="77777777" w:rsidR="004B5C63" w:rsidRDefault="004B5C63" w:rsidP="004B5C63">
      <w:pPr>
        <w:spacing w:after="0" w:line="360" w:lineRule="auto"/>
        <w:ind w:left="720"/>
        <w:jc w:val="both"/>
        <w:rPr>
          <w:rFonts w:ascii="Times New Roman" w:hAnsi="Times New Roman" w:cs="Times New Roman"/>
          <w:sz w:val="24"/>
          <w:szCs w:val="24"/>
        </w:rPr>
      </w:pPr>
      <w:r w:rsidRPr="004B5C63">
        <w:rPr>
          <w:rFonts w:ascii="Times New Roman" w:hAnsi="Times New Roman" w:cs="Times New Roman"/>
          <w:sz w:val="24"/>
          <w:szCs w:val="24"/>
        </w:rPr>
        <w:t xml:space="preserve">These references are understood as ratios, between the 2D coordinates, and a change in the coordinates, essentially tell us that, the parts of the region of the face have moved from the regular position and an action has been performed. </w:t>
      </w:r>
    </w:p>
    <w:p w14:paraId="460510A2" w14:textId="5A0685C5" w:rsidR="00FD1288" w:rsidRDefault="004B5C63" w:rsidP="00FD1288">
      <w:pPr>
        <w:spacing w:line="360" w:lineRule="auto"/>
        <w:ind w:left="720"/>
        <w:jc w:val="both"/>
        <w:rPr>
          <w:rFonts w:ascii="Times New Roman" w:hAnsi="Times New Roman" w:cs="Times New Roman"/>
          <w:sz w:val="24"/>
          <w:szCs w:val="24"/>
        </w:rPr>
      </w:pPr>
      <w:r w:rsidRPr="004B5C63">
        <w:rPr>
          <w:rFonts w:ascii="Times New Roman" w:hAnsi="Times New Roman" w:cs="Times New Roman"/>
          <w:sz w:val="24"/>
          <w:szCs w:val="24"/>
        </w:rPr>
        <w:t xml:space="preserve">The system is built on predicting facial landmarks of the face. The </w:t>
      </w:r>
      <w:proofErr w:type="spellStart"/>
      <w:r w:rsidRPr="004B5C63">
        <w:rPr>
          <w:rFonts w:ascii="Times New Roman" w:hAnsi="Times New Roman" w:cs="Times New Roman"/>
          <w:sz w:val="24"/>
          <w:szCs w:val="24"/>
        </w:rPr>
        <w:t>Dlib</w:t>
      </w:r>
      <w:proofErr w:type="spellEnd"/>
      <w:r w:rsidRPr="004B5C63">
        <w:rPr>
          <w:rFonts w:ascii="Times New Roman" w:hAnsi="Times New Roman" w:cs="Times New Roman"/>
          <w:sz w:val="24"/>
          <w:szCs w:val="24"/>
        </w:rPr>
        <w:t xml:space="preserve"> prebuilt model helps in fast and accurate face detection along with 68 2D facial landmarks as explained already. Here, Eye-Aspect</w:t>
      </w:r>
      <w:r>
        <w:rPr>
          <w:rFonts w:ascii="Times New Roman" w:hAnsi="Times New Roman" w:cs="Times New Roman"/>
          <w:sz w:val="24"/>
          <w:szCs w:val="24"/>
        </w:rPr>
        <w:t>-</w:t>
      </w:r>
      <w:r w:rsidRPr="004B5C63">
        <w:rPr>
          <w:rFonts w:ascii="Times New Roman" w:hAnsi="Times New Roman" w:cs="Times New Roman"/>
          <w:sz w:val="24"/>
          <w:szCs w:val="24"/>
        </w:rPr>
        <w:t>Ratio</w:t>
      </w:r>
      <w:r>
        <w:rPr>
          <w:rFonts w:ascii="Times New Roman" w:hAnsi="Times New Roman" w:cs="Times New Roman"/>
          <w:sz w:val="24"/>
          <w:szCs w:val="24"/>
        </w:rPr>
        <w:t xml:space="preserve"> (EAR) and Mouth-Aspect-Ratio (</w:t>
      </w:r>
      <w:r w:rsidRPr="004B5C63">
        <w:rPr>
          <w:rFonts w:ascii="Times New Roman" w:hAnsi="Times New Roman" w:cs="Times New Roman"/>
          <w:sz w:val="24"/>
          <w:szCs w:val="24"/>
        </w:rPr>
        <w:t>MAR) are used to detect blinking/winking and yawing respectively. These actions are translated into mouse actions.</w:t>
      </w:r>
    </w:p>
    <w:p w14:paraId="67E0C3E4" w14:textId="0EE49DD8" w:rsidR="004B5C63" w:rsidRPr="004B5C63" w:rsidRDefault="004B5C63" w:rsidP="00FD1288">
      <w:pPr>
        <w:spacing w:line="360" w:lineRule="auto"/>
        <w:ind w:left="720"/>
        <w:jc w:val="both"/>
        <w:rPr>
          <w:rFonts w:ascii="Times New Roman" w:hAnsi="Times New Roman" w:cs="Times New Roman"/>
          <w:sz w:val="24"/>
          <w:szCs w:val="24"/>
        </w:rPr>
      </w:pPr>
    </w:p>
    <w:p w14:paraId="4A1FAE3F" w14:textId="3C33BE6F" w:rsidR="00FD1288" w:rsidRDefault="004B5C63" w:rsidP="00FD1288">
      <w:pPr>
        <w:spacing w:after="0" w:line="360" w:lineRule="auto"/>
        <w:ind w:left="720"/>
        <w:jc w:val="both"/>
        <w:rPr>
          <w:rFonts w:ascii="Times New Roman" w:hAnsi="Times New Roman" w:cs="Times New Roman"/>
          <w:b/>
          <w:sz w:val="24"/>
          <w:szCs w:val="24"/>
        </w:rPr>
      </w:pPr>
      <w:r w:rsidRPr="004B5C63">
        <w:rPr>
          <w:rFonts w:ascii="Times New Roman" w:eastAsia="Times New Roman" w:hAnsi="Times New Roman" w:cs="Times New Roman"/>
          <w:b/>
          <w:noProof/>
          <w:color w:val="000000" w:themeColor="text1"/>
          <w:sz w:val="24"/>
          <w:szCs w:val="24"/>
          <w:lang w:eastAsia="en-IN"/>
        </w:rPr>
        <w:lastRenderedPageBreak/>
        <w:drawing>
          <wp:anchor distT="0" distB="0" distL="114300" distR="114300" simplePos="0" relativeHeight="251705344" behindDoc="0" locked="0" layoutInCell="1" allowOverlap="1" wp14:anchorId="29065C71" wp14:editId="24B8D168">
            <wp:simplePos x="0" y="0"/>
            <wp:positionH relativeFrom="column">
              <wp:posOffset>276225</wp:posOffset>
            </wp:positionH>
            <wp:positionV relativeFrom="paragraph">
              <wp:posOffset>209550</wp:posOffset>
            </wp:positionV>
            <wp:extent cx="6188075" cy="2686050"/>
            <wp:effectExtent l="0" t="0" r="3175" b="0"/>
            <wp:wrapTopAndBottom/>
            <wp:docPr id="15" name="Picture 15" descr="C:\Users\gppre\Desktop\MAJOR PROJECT\images\EAR-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ppre\Desktop\MAJOR PROJECT\images\EAR-final.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5471"/>
                    <a:stretch/>
                  </pic:blipFill>
                  <pic:spPr bwMode="auto">
                    <a:xfrm>
                      <a:off x="0" y="0"/>
                      <a:ext cx="6188075" cy="26860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B5C63">
        <w:rPr>
          <w:rFonts w:ascii="Times New Roman" w:hAnsi="Times New Roman" w:cs="Times New Roman"/>
          <w:b/>
          <w:sz w:val="24"/>
          <w:szCs w:val="24"/>
        </w:rPr>
        <w:t>Eye-Aspect-Ratio (EAR)</w:t>
      </w:r>
    </w:p>
    <w:p w14:paraId="035F946C" w14:textId="26702DEC" w:rsidR="004B5C63" w:rsidRDefault="004B5C63" w:rsidP="004B5C63">
      <w:pPr>
        <w:spacing w:after="0" w:line="360" w:lineRule="auto"/>
        <w:ind w:left="720"/>
        <w:jc w:val="center"/>
        <w:rPr>
          <w:rFonts w:ascii="Times New Roman" w:eastAsia="Times New Roman" w:hAnsi="Times New Roman" w:cs="Times New Roman"/>
          <w:color w:val="000000" w:themeColor="text1"/>
          <w:sz w:val="24"/>
          <w:szCs w:val="24"/>
          <w:lang w:eastAsia="en-IN"/>
        </w:rPr>
      </w:pPr>
      <w:r w:rsidRPr="004B5C63">
        <w:rPr>
          <w:rFonts w:ascii="Times New Roman" w:eastAsia="Times New Roman" w:hAnsi="Times New Roman" w:cs="Times New Roman"/>
          <w:color w:val="000000" w:themeColor="text1"/>
          <w:sz w:val="24"/>
          <w:szCs w:val="24"/>
          <w:lang w:eastAsia="en-IN"/>
        </w:rPr>
        <w:t>Figure 5.3.4.1. Eye-Aspect-Ratio (EAR)</w:t>
      </w:r>
    </w:p>
    <w:p w14:paraId="389E7005" w14:textId="40E40DE7" w:rsidR="004B5C63" w:rsidRDefault="004B5C63" w:rsidP="004B5C63">
      <w:pPr>
        <w:spacing w:after="0" w:line="360" w:lineRule="auto"/>
        <w:ind w:left="720"/>
        <w:jc w:val="both"/>
        <w:rPr>
          <w:rFonts w:ascii="Times New Roman" w:hAnsi="Times New Roman" w:cs="Times New Roman"/>
          <w:sz w:val="24"/>
          <w:szCs w:val="24"/>
        </w:rPr>
      </w:pPr>
      <w:r w:rsidRPr="004B5C63">
        <w:rPr>
          <w:rFonts w:ascii="Times New Roman" w:hAnsi="Times New Roman" w:cs="Times New Roman"/>
          <w:sz w:val="24"/>
          <w:szCs w:val="24"/>
        </w:rPr>
        <w:t>The graph shows that EAR value drops drastically when the eye is closed. This trigger can be used for clicking action.</w:t>
      </w:r>
    </w:p>
    <w:p w14:paraId="07F639E7" w14:textId="1AB6AC82" w:rsidR="004B5C63" w:rsidRPr="004B5C63" w:rsidRDefault="004B5C63" w:rsidP="004B5C63">
      <w:pPr>
        <w:spacing w:after="0" w:line="360" w:lineRule="auto"/>
        <w:ind w:left="720"/>
        <w:jc w:val="both"/>
        <w:rPr>
          <w:rFonts w:ascii="Times New Roman" w:hAnsi="Times New Roman" w:cs="Times New Roman"/>
          <w:b/>
          <w:sz w:val="24"/>
          <w:szCs w:val="24"/>
        </w:rPr>
      </w:pPr>
    </w:p>
    <w:p w14:paraId="6D04BC28" w14:textId="1DF58DCC" w:rsidR="004B5C63" w:rsidRDefault="004B5C63" w:rsidP="004B5C63">
      <w:pPr>
        <w:spacing w:after="0" w:line="360" w:lineRule="auto"/>
        <w:ind w:left="720"/>
        <w:jc w:val="both"/>
        <w:rPr>
          <w:rFonts w:ascii="Times New Roman" w:hAnsi="Times New Roman" w:cs="Times New Roman"/>
          <w:b/>
          <w:sz w:val="24"/>
          <w:szCs w:val="24"/>
        </w:rPr>
      </w:pPr>
      <w:r w:rsidRPr="004B5C63">
        <w:rPr>
          <w:rFonts w:ascii="Times New Roman" w:hAnsi="Times New Roman" w:cs="Times New Roman"/>
          <w:b/>
          <w:noProof/>
          <w:sz w:val="24"/>
          <w:szCs w:val="24"/>
          <w:lang w:eastAsia="en-IN"/>
        </w:rPr>
        <w:drawing>
          <wp:anchor distT="0" distB="0" distL="114300" distR="114300" simplePos="0" relativeHeight="251706368" behindDoc="0" locked="0" layoutInCell="1" allowOverlap="1" wp14:anchorId="4A7153AA" wp14:editId="1460CF2D">
            <wp:simplePos x="0" y="0"/>
            <wp:positionH relativeFrom="column">
              <wp:posOffset>458007</wp:posOffset>
            </wp:positionH>
            <wp:positionV relativeFrom="paragraph">
              <wp:posOffset>358140</wp:posOffset>
            </wp:positionV>
            <wp:extent cx="5715000" cy="2727075"/>
            <wp:effectExtent l="0" t="0" r="0" b="0"/>
            <wp:wrapTopAndBottom/>
            <wp:docPr id="16" name="Picture 16" descr="C:\Users\gppre\Desktop\MAJOR PROJECT\images\MAR-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ppre\Desktop\MAJOR PROJECT\images\MAR-fina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727075"/>
                    </a:xfrm>
                    <a:prstGeom prst="rect">
                      <a:avLst/>
                    </a:prstGeom>
                    <a:noFill/>
                    <a:ln>
                      <a:noFill/>
                    </a:ln>
                  </pic:spPr>
                </pic:pic>
              </a:graphicData>
            </a:graphic>
          </wp:anchor>
        </w:drawing>
      </w:r>
      <w:r w:rsidRPr="004B5C63">
        <w:rPr>
          <w:rFonts w:ascii="Times New Roman" w:hAnsi="Times New Roman" w:cs="Times New Roman"/>
          <w:b/>
          <w:sz w:val="24"/>
          <w:szCs w:val="24"/>
        </w:rPr>
        <w:t>Mouth-Aspect-Ratio (MAR)</w:t>
      </w:r>
    </w:p>
    <w:p w14:paraId="2D5B6E36" w14:textId="050D0FF5" w:rsidR="004B5C63" w:rsidRDefault="004B5C63" w:rsidP="004B5C63">
      <w:pPr>
        <w:spacing w:after="0" w:line="360" w:lineRule="auto"/>
        <w:ind w:left="720"/>
        <w:jc w:val="center"/>
        <w:rPr>
          <w:rFonts w:ascii="Times New Roman" w:eastAsia="Times New Roman" w:hAnsi="Times New Roman" w:cs="Times New Roman"/>
          <w:color w:val="000000" w:themeColor="text1"/>
          <w:sz w:val="24"/>
          <w:szCs w:val="24"/>
          <w:lang w:eastAsia="en-IN"/>
        </w:rPr>
      </w:pPr>
      <w:r w:rsidRPr="004B5C63">
        <w:rPr>
          <w:rFonts w:ascii="Times New Roman" w:eastAsia="Times New Roman" w:hAnsi="Times New Roman" w:cs="Times New Roman"/>
          <w:color w:val="000000" w:themeColor="text1"/>
          <w:sz w:val="24"/>
          <w:szCs w:val="24"/>
          <w:lang w:eastAsia="en-IN"/>
        </w:rPr>
        <w:t xml:space="preserve">Figure </w:t>
      </w:r>
      <w:r>
        <w:rPr>
          <w:rFonts w:ascii="Times New Roman" w:eastAsia="Times New Roman" w:hAnsi="Times New Roman" w:cs="Times New Roman"/>
          <w:color w:val="000000" w:themeColor="text1"/>
          <w:sz w:val="24"/>
          <w:szCs w:val="24"/>
          <w:lang w:eastAsia="en-IN"/>
        </w:rPr>
        <w:t>5.3.4.2</w:t>
      </w:r>
      <w:r w:rsidRPr="004B5C63">
        <w:rPr>
          <w:rFonts w:ascii="Times New Roman" w:eastAsia="Times New Roman" w:hAnsi="Times New Roman" w:cs="Times New Roman"/>
          <w:color w:val="000000" w:themeColor="text1"/>
          <w:sz w:val="24"/>
          <w:szCs w:val="24"/>
          <w:lang w:eastAsia="en-IN"/>
        </w:rPr>
        <w:t xml:space="preserve">. </w:t>
      </w:r>
      <w:r>
        <w:rPr>
          <w:rFonts w:ascii="Times New Roman" w:eastAsia="Times New Roman" w:hAnsi="Times New Roman" w:cs="Times New Roman"/>
          <w:color w:val="000000" w:themeColor="text1"/>
          <w:sz w:val="24"/>
          <w:szCs w:val="24"/>
          <w:lang w:eastAsia="en-IN"/>
        </w:rPr>
        <w:t>Mouth</w:t>
      </w:r>
      <w:r w:rsidRPr="004B5C63">
        <w:rPr>
          <w:rFonts w:ascii="Times New Roman" w:eastAsia="Times New Roman" w:hAnsi="Times New Roman" w:cs="Times New Roman"/>
          <w:color w:val="000000" w:themeColor="text1"/>
          <w:sz w:val="24"/>
          <w:szCs w:val="24"/>
          <w:lang w:eastAsia="en-IN"/>
        </w:rPr>
        <w:t>-Aspect-Ratio (</w:t>
      </w:r>
      <w:r>
        <w:rPr>
          <w:rFonts w:ascii="Times New Roman" w:eastAsia="Times New Roman" w:hAnsi="Times New Roman" w:cs="Times New Roman"/>
          <w:color w:val="000000" w:themeColor="text1"/>
          <w:sz w:val="24"/>
          <w:szCs w:val="24"/>
          <w:lang w:eastAsia="en-IN"/>
        </w:rPr>
        <w:t>M</w:t>
      </w:r>
      <w:r w:rsidRPr="004B5C63">
        <w:rPr>
          <w:rFonts w:ascii="Times New Roman" w:eastAsia="Times New Roman" w:hAnsi="Times New Roman" w:cs="Times New Roman"/>
          <w:color w:val="000000" w:themeColor="text1"/>
          <w:sz w:val="24"/>
          <w:szCs w:val="24"/>
          <w:lang w:eastAsia="en-IN"/>
        </w:rPr>
        <w:t>AR)</w:t>
      </w:r>
    </w:p>
    <w:p w14:paraId="61815293" w14:textId="7DCC340B" w:rsidR="004B5C63" w:rsidRPr="004B5C63" w:rsidRDefault="004B5C63" w:rsidP="004B5C63">
      <w:pPr>
        <w:spacing w:after="0" w:line="360" w:lineRule="auto"/>
        <w:ind w:left="720"/>
        <w:jc w:val="both"/>
        <w:rPr>
          <w:rFonts w:ascii="Times New Roman" w:hAnsi="Times New Roman" w:cs="Times New Roman"/>
          <w:b/>
          <w:sz w:val="24"/>
          <w:szCs w:val="24"/>
        </w:rPr>
      </w:pPr>
    </w:p>
    <w:p w14:paraId="39F5BFD0" w14:textId="4D2E96B2" w:rsidR="004B5C63" w:rsidRPr="004B5C63" w:rsidRDefault="004B5C63" w:rsidP="004B5C63">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Similarly,</w:t>
      </w:r>
      <w:r w:rsidRPr="004B5C63">
        <w:rPr>
          <w:rFonts w:ascii="Times New Roman" w:hAnsi="Times New Roman" w:cs="Times New Roman"/>
          <w:sz w:val="24"/>
          <w:szCs w:val="24"/>
        </w:rPr>
        <w:t xml:space="preserve"> </w:t>
      </w:r>
      <w:proofErr w:type="gramStart"/>
      <w:r w:rsidRPr="004B5C63">
        <w:rPr>
          <w:rFonts w:ascii="Times New Roman" w:hAnsi="Times New Roman" w:cs="Times New Roman"/>
          <w:sz w:val="24"/>
          <w:szCs w:val="24"/>
        </w:rPr>
        <w:t>The</w:t>
      </w:r>
      <w:proofErr w:type="gramEnd"/>
      <w:r w:rsidRPr="004B5C63">
        <w:rPr>
          <w:rFonts w:ascii="Times New Roman" w:hAnsi="Times New Roman" w:cs="Times New Roman"/>
          <w:sz w:val="24"/>
          <w:szCs w:val="24"/>
        </w:rPr>
        <w:t xml:space="preserve"> MAR goes up when the mouth opens. This is used as an action to start and switch off the mouse. For example, if the ratio has increased, it can mean that the distances between the points representing the region of the face have changed and </w:t>
      </w:r>
      <w:r>
        <w:rPr>
          <w:rFonts w:ascii="Times New Roman" w:hAnsi="Times New Roman" w:cs="Times New Roman"/>
          <w:sz w:val="24"/>
          <w:szCs w:val="24"/>
        </w:rPr>
        <w:t xml:space="preserve">an </w:t>
      </w:r>
      <w:r w:rsidRPr="004B5C63">
        <w:rPr>
          <w:rFonts w:ascii="Times New Roman" w:hAnsi="Times New Roman" w:cs="Times New Roman"/>
          <w:sz w:val="24"/>
          <w:szCs w:val="24"/>
        </w:rPr>
        <w:t>action has been performed by the person. This action is supposed to be understood as the person trying to perform an operation using the mouse.</w:t>
      </w:r>
    </w:p>
    <w:p w14:paraId="64AE2D28" w14:textId="1816F767" w:rsidR="004B5C63" w:rsidRDefault="004B5C63" w:rsidP="00E82528">
      <w:pPr>
        <w:spacing w:line="360" w:lineRule="auto"/>
        <w:ind w:left="720"/>
        <w:jc w:val="both"/>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lastRenderedPageBreak/>
        <w:t xml:space="preserve">5.3.5. </w:t>
      </w:r>
      <w:r w:rsidR="00AE4048">
        <w:rPr>
          <w:rFonts w:ascii="Times New Roman" w:eastAsia="Times New Roman" w:hAnsi="Times New Roman" w:cs="Times New Roman"/>
          <w:b/>
          <w:color w:val="000000" w:themeColor="text1"/>
          <w:sz w:val="28"/>
          <w:szCs w:val="28"/>
          <w:lang w:eastAsia="en-IN"/>
        </w:rPr>
        <w:t>Detection of actions performed by the face</w:t>
      </w:r>
    </w:p>
    <w:p w14:paraId="47BD8FA7" w14:textId="19337A9B" w:rsidR="00845ECC" w:rsidRDefault="00845ECC" w:rsidP="00845ECC">
      <w:pPr>
        <w:spacing w:line="360" w:lineRule="auto"/>
        <w:ind w:left="720"/>
        <w:jc w:val="both"/>
        <w:rPr>
          <w:rFonts w:ascii="Times New Roman" w:hAnsi="Times New Roman" w:cs="Times New Roman"/>
          <w:sz w:val="24"/>
          <w:szCs w:val="24"/>
        </w:rPr>
      </w:pPr>
      <w:r w:rsidRPr="00845ECC">
        <w:rPr>
          <w:rFonts w:ascii="Times New Roman" w:hAnsi="Times New Roman" w:cs="Times New Roman"/>
          <w:noProof/>
          <w:sz w:val="24"/>
          <w:szCs w:val="24"/>
          <w:lang w:eastAsia="en-IN"/>
        </w:rPr>
        <w:drawing>
          <wp:anchor distT="0" distB="0" distL="114300" distR="114300" simplePos="0" relativeHeight="251707392" behindDoc="0" locked="0" layoutInCell="1" allowOverlap="1" wp14:anchorId="63719B16" wp14:editId="0645550C">
            <wp:simplePos x="0" y="0"/>
            <wp:positionH relativeFrom="margin">
              <wp:align>center</wp:align>
            </wp:positionH>
            <wp:positionV relativeFrom="paragraph">
              <wp:posOffset>856403</wp:posOffset>
            </wp:positionV>
            <wp:extent cx="4546600" cy="5720386"/>
            <wp:effectExtent l="0" t="0" r="6350" b="0"/>
            <wp:wrapTopAndBottom/>
            <wp:docPr id="17" name="Picture 17" descr="C:\Users\gppre\Desktop\MAJOR PROJECT\images\u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ppre\Desktop\MAJOR PROJECT\images\usag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46600" cy="5720386"/>
                    </a:xfrm>
                    <a:prstGeom prst="rect">
                      <a:avLst/>
                    </a:prstGeom>
                    <a:noFill/>
                    <a:ln>
                      <a:noFill/>
                    </a:ln>
                  </pic:spPr>
                </pic:pic>
              </a:graphicData>
            </a:graphic>
          </wp:anchor>
        </w:drawing>
      </w:r>
      <w:r w:rsidRPr="00845ECC">
        <w:rPr>
          <w:rFonts w:ascii="Times New Roman" w:hAnsi="Times New Roman" w:cs="Times New Roman"/>
          <w:sz w:val="24"/>
          <w:szCs w:val="24"/>
        </w:rPr>
        <w:t xml:space="preserve">After the ratios are defined, the frame can now compare the ratios of the parts of the face with the ratios defined for different actions, of the current frame being processed. It is done using the ‘if’ statement. The actions </w:t>
      </w:r>
      <w:r>
        <w:rPr>
          <w:rFonts w:ascii="Times New Roman" w:hAnsi="Times New Roman" w:cs="Times New Roman"/>
          <w:sz w:val="24"/>
          <w:szCs w:val="24"/>
        </w:rPr>
        <w:t>that the program identifies are as follows.</w:t>
      </w:r>
    </w:p>
    <w:p w14:paraId="02055B1A" w14:textId="62131DC4" w:rsidR="00845ECC" w:rsidRDefault="00845ECC" w:rsidP="00845ECC">
      <w:pPr>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Figure 5.3.5.1 Operations Performed </w:t>
      </w:r>
    </w:p>
    <w:p w14:paraId="1269D753" w14:textId="1E0E4851" w:rsidR="00845ECC" w:rsidRPr="007A66AB" w:rsidRDefault="00845ECC" w:rsidP="006B71F3">
      <w:pPr>
        <w:pStyle w:val="ListParagraph"/>
        <w:numPr>
          <w:ilvl w:val="0"/>
          <w:numId w:val="15"/>
        </w:numPr>
        <w:spacing w:line="360" w:lineRule="auto"/>
        <w:jc w:val="both"/>
        <w:rPr>
          <w:rFonts w:ascii="Times New Roman" w:hAnsi="Times New Roman" w:cs="Times New Roman"/>
          <w:b/>
          <w:sz w:val="24"/>
          <w:szCs w:val="24"/>
        </w:rPr>
      </w:pPr>
      <w:r w:rsidRPr="007A66AB">
        <w:rPr>
          <w:rFonts w:ascii="Times New Roman" w:hAnsi="Times New Roman" w:cs="Times New Roman"/>
          <w:b/>
          <w:sz w:val="24"/>
          <w:szCs w:val="24"/>
        </w:rPr>
        <w:t>For activating</w:t>
      </w:r>
      <w:r w:rsidR="007A66AB">
        <w:rPr>
          <w:rFonts w:ascii="Times New Roman" w:hAnsi="Times New Roman" w:cs="Times New Roman"/>
          <w:b/>
          <w:sz w:val="24"/>
          <w:szCs w:val="24"/>
        </w:rPr>
        <w:t>/deactivating</w:t>
      </w:r>
      <w:r w:rsidRPr="007A66AB">
        <w:rPr>
          <w:rFonts w:ascii="Times New Roman" w:hAnsi="Times New Roman" w:cs="Times New Roman"/>
          <w:b/>
          <w:sz w:val="24"/>
          <w:szCs w:val="24"/>
        </w:rPr>
        <w:t xml:space="preserve"> the mouse</w:t>
      </w:r>
    </w:p>
    <w:p w14:paraId="46291DE8" w14:textId="1437AD4D" w:rsidR="00845ECC" w:rsidRDefault="007A66AB" w:rsidP="007A66AB">
      <w:pPr>
        <w:spacing w:line="360" w:lineRule="auto"/>
        <w:ind w:left="720"/>
        <w:jc w:val="both"/>
        <w:rPr>
          <w:rFonts w:ascii="Times New Roman" w:hAnsi="Times New Roman" w:cs="Times New Roman"/>
          <w:sz w:val="24"/>
          <w:szCs w:val="24"/>
        </w:rPr>
      </w:pPr>
      <w:r w:rsidRPr="007A66AB">
        <w:rPr>
          <w:rFonts w:ascii="Times New Roman" w:hAnsi="Times New Roman" w:cs="Times New Roman"/>
          <w:sz w:val="24"/>
          <w:szCs w:val="24"/>
        </w:rPr>
        <w:t>The user needs to ‘yaw’ which is opening his mouth, vertically, in turn increasing the distance between the corresponding 2D points of the mouth. The algorithm detects the change in the distance by computing the ratio, and when this ratio crosses a specified threshold, the system is activated and the cursor can be moved.</w:t>
      </w:r>
      <w:r>
        <w:rPr>
          <w:rFonts w:ascii="Times New Roman" w:hAnsi="Times New Roman" w:cs="Times New Roman"/>
          <w:sz w:val="24"/>
          <w:szCs w:val="24"/>
        </w:rPr>
        <w:t xml:space="preserve"> But, again performing the ‘yaw’ operation deactivates the mouse.</w:t>
      </w:r>
    </w:p>
    <w:p w14:paraId="309D39C1" w14:textId="1E0C05D6" w:rsidR="007A66AB" w:rsidRDefault="007A66AB" w:rsidP="006B71F3">
      <w:pPr>
        <w:pStyle w:val="ListParagraph"/>
        <w:numPr>
          <w:ilvl w:val="0"/>
          <w:numId w:val="15"/>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Left/</w:t>
      </w:r>
      <w:r w:rsidR="00E82528">
        <w:rPr>
          <w:rFonts w:ascii="Times New Roman" w:hAnsi="Times New Roman" w:cs="Times New Roman"/>
          <w:b/>
          <w:sz w:val="24"/>
          <w:szCs w:val="24"/>
        </w:rPr>
        <w:t>Right-Clicking</w:t>
      </w:r>
    </w:p>
    <w:p w14:paraId="47688B7D" w14:textId="474BEDF4" w:rsidR="007A66AB" w:rsidRDefault="00E82528" w:rsidP="007A66AB">
      <w:pPr>
        <w:spacing w:line="360" w:lineRule="auto"/>
        <w:ind w:left="720"/>
        <w:jc w:val="both"/>
        <w:rPr>
          <w:rFonts w:ascii="Times New Roman" w:hAnsi="Times New Roman" w:cs="Times New Roman"/>
          <w:sz w:val="24"/>
          <w:szCs w:val="24"/>
        </w:rPr>
      </w:pPr>
      <w:r w:rsidRPr="00E82528">
        <w:rPr>
          <w:rFonts w:ascii="Times New Roman" w:hAnsi="Times New Roman" w:cs="Times New Roman"/>
          <w:sz w:val="24"/>
          <w:szCs w:val="24"/>
        </w:rPr>
        <w:t>For clicking, he needs to close any one of his eye, and make sure to keep the other open. The program first checks whether the magnitude of the difference is greater than the prescribed threshold by using the difference between the ratios of the two eyes, to make sure that the user wants to perform either the left or right click, and does not want to scroll</w:t>
      </w:r>
      <w:r>
        <w:rPr>
          <w:rFonts w:ascii="Times New Roman" w:hAnsi="Times New Roman" w:cs="Times New Roman"/>
          <w:sz w:val="24"/>
          <w:szCs w:val="24"/>
        </w:rPr>
        <w:t xml:space="preserve"> </w:t>
      </w:r>
      <w:r w:rsidRPr="00E82528">
        <w:rPr>
          <w:rFonts w:ascii="Times New Roman" w:hAnsi="Times New Roman" w:cs="Times New Roman"/>
          <w:sz w:val="24"/>
          <w:szCs w:val="24"/>
        </w:rPr>
        <w:t>(For which both the eyes need to squint)</w:t>
      </w:r>
      <w:r>
        <w:rPr>
          <w:rFonts w:ascii="Times New Roman" w:hAnsi="Times New Roman" w:cs="Times New Roman"/>
          <w:sz w:val="24"/>
          <w:szCs w:val="24"/>
        </w:rPr>
        <w:t>.</w:t>
      </w:r>
    </w:p>
    <w:p w14:paraId="46F48FFE" w14:textId="3FF5D2F0" w:rsidR="00E82528" w:rsidRDefault="00E82528" w:rsidP="006B71F3">
      <w:pPr>
        <w:pStyle w:val="ListParagraph"/>
        <w:numPr>
          <w:ilvl w:val="0"/>
          <w:numId w:val="1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Scrolling</w:t>
      </w:r>
    </w:p>
    <w:p w14:paraId="11766DAC" w14:textId="6F01CE90" w:rsidR="00E82528" w:rsidRDefault="00E82528" w:rsidP="00E82528">
      <w:pPr>
        <w:spacing w:line="360" w:lineRule="auto"/>
        <w:ind w:left="720"/>
        <w:jc w:val="both"/>
        <w:rPr>
          <w:rFonts w:ascii="Times New Roman" w:hAnsi="Times New Roman" w:cs="Times New Roman"/>
          <w:sz w:val="24"/>
          <w:szCs w:val="24"/>
        </w:rPr>
      </w:pPr>
      <w:r w:rsidRPr="00E82528">
        <w:rPr>
          <w:rFonts w:ascii="Times New Roman" w:hAnsi="Times New Roman" w:cs="Times New Roman"/>
          <w:sz w:val="24"/>
          <w:szCs w:val="24"/>
        </w:rPr>
        <w:t>The user can scroll the mouse, either upwards or downwards. He needs to squint his eyes in such a way that the aspect ratio of both the eyes is less than the prescribed value. In this case, when the user places his nose outside the rectangle, the mouse performs scroll function, rather than moving the cursor. He can move his nose either above the rectangle to scroll upwards, or move it below the rectangle to scroll downwards.</w:t>
      </w:r>
    </w:p>
    <w:p w14:paraId="335E6AE4" w14:textId="0EE06866" w:rsidR="00E82528" w:rsidRDefault="00E82528" w:rsidP="006B71F3">
      <w:pPr>
        <w:pStyle w:val="ListParagraph"/>
        <w:numPr>
          <w:ilvl w:val="0"/>
          <w:numId w:val="15"/>
        </w:numPr>
        <w:spacing w:line="360" w:lineRule="auto"/>
        <w:jc w:val="both"/>
        <w:rPr>
          <w:rFonts w:ascii="Times New Roman" w:hAnsi="Times New Roman" w:cs="Times New Roman"/>
          <w:b/>
          <w:sz w:val="24"/>
          <w:szCs w:val="24"/>
        </w:rPr>
      </w:pPr>
      <w:r w:rsidRPr="00E82528">
        <w:rPr>
          <w:rFonts w:ascii="Times New Roman" w:hAnsi="Times New Roman" w:cs="Times New Roman"/>
          <w:b/>
          <w:sz w:val="24"/>
          <w:szCs w:val="24"/>
        </w:rPr>
        <w:t>Cursor Movement</w:t>
      </w:r>
    </w:p>
    <w:p w14:paraId="5211CE7F" w14:textId="3FB4A7A5" w:rsidR="00E82528" w:rsidRPr="00E82528" w:rsidRDefault="00E82528" w:rsidP="00E82528">
      <w:pPr>
        <w:spacing w:line="360" w:lineRule="auto"/>
        <w:ind w:left="720"/>
        <w:jc w:val="both"/>
        <w:rPr>
          <w:rFonts w:ascii="Times New Roman" w:hAnsi="Times New Roman" w:cs="Times New Roman"/>
          <w:b/>
          <w:sz w:val="24"/>
          <w:szCs w:val="24"/>
        </w:rPr>
      </w:pPr>
      <w:r w:rsidRPr="00E82528">
        <w:rPr>
          <w:rFonts w:ascii="Times New Roman" w:hAnsi="Times New Roman" w:cs="Times New Roman"/>
          <w:sz w:val="24"/>
          <w:szCs w:val="24"/>
        </w:rPr>
        <w:t>The user needs to place his nose towards, either the top, bottom, left or right of a rectangle that appears, to move the cursor in the corresponding direction. The more he is away from the rectangle, the faster is the movement of the cursor.</w:t>
      </w:r>
    </w:p>
    <w:p w14:paraId="4C73F3B8" w14:textId="574B3975" w:rsidR="003C46B2" w:rsidRDefault="003C46B2" w:rsidP="003C46B2">
      <w:pPr>
        <w:spacing w:line="360" w:lineRule="auto"/>
        <w:jc w:val="both"/>
        <w:textAlignment w:val="baseline"/>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5.4</w:t>
      </w:r>
      <w:r w:rsidRPr="00E972ED">
        <w:rPr>
          <w:rFonts w:ascii="Times New Roman" w:eastAsia="Times New Roman" w:hAnsi="Times New Roman" w:cs="Times New Roman"/>
          <w:b/>
          <w:color w:val="000000" w:themeColor="text1"/>
          <w:sz w:val="28"/>
          <w:szCs w:val="28"/>
          <w:lang w:eastAsia="en-IN"/>
        </w:rPr>
        <w:t xml:space="preserve"> </w:t>
      </w:r>
      <w:r w:rsidR="00913499">
        <w:rPr>
          <w:rFonts w:ascii="Times New Roman" w:eastAsia="Times New Roman" w:hAnsi="Times New Roman" w:cs="Times New Roman"/>
          <w:b/>
          <w:color w:val="000000" w:themeColor="text1"/>
          <w:sz w:val="28"/>
          <w:szCs w:val="28"/>
          <w:lang w:eastAsia="en-IN"/>
        </w:rPr>
        <w:t>Code Snippets</w:t>
      </w:r>
    </w:p>
    <w:p w14:paraId="7BE8249A" w14:textId="54B47574" w:rsidR="00913499" w:rsidRDefault="00913499" w:rsidP="003C46B2">
      <w:pPr>
        <w:spacing w:line="360" w:lineRule="auto"/>
        <w:jc w:val="both"/>
        <w:textAlignment w:val="baseline"/>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5.4.1 mouse-cursor-control</w:t>
      </w:r>
      <w:r w:rsidR="007E2807">
        <w:rPr>
          <w:rFonts w:ascii="Times New Roman" w:eastAsia="Times New Roman" w:hAnsi="Times New Roman" w:cs="Times New Roman"/>
          <w:b/>
          <w:color w:val="000000" w:themeColor="text1"/>
          <w:sz w:val="28"/>
          <w:szCs w:val="28"/>
          <w:lang w:eastAsia="en-IN"/>
        </w:rPr>
        <w:t>1</w:t>
      </w:r>
      <w:r>
        <w:rPr>
          <w:rFonts w:ascii="Times New Roman" w:eastAsia="Times New Roman" w:hAnsi="Times New Roman" w:cs="Times New Roman"/>
          <w:b/>
          <w:color w:val="000000" w:themeColor="text1"/>
          <w:sz w:val="28"/>
          <w:szCs w:val="28"/>
          <w:lang w:eastAsia="en-IN"/>
        </w:rPr>
        <w:t>.py</w:t>
      </w:r>
    </w:p>
    <w:p w14:paraId="3ADA3EE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gramStart"/>
      <w:r w:rsidRPr="007E2807">
        <w:rPr>
          <w:rFonts w:ascii="Times New Roman" w:eastAsia="Times New Roman" w:hAnsi="Times New Roman" w:cs="Times New Roman"/>
          <w:color w:val="000000" w:themeColor="text1"/>
          <w:sz w:val="24"/>
          <w:szCs w:val="24"/>
          <w:lang w:eastAsia="en-IN"/>
        </w:rPr>
        <w:t>from</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imutils</w:t>
      </w:r>
      <w:proofErr w:type="spellEnd"/>
      <w:r w:rsidRPr="007E2807">
        <w:rPr>
          <w:rFonts w:ascii="Times New Roman" w:eastAsia="Times New Roman" w:hAnsi="Times New Roman" w:cs="Times New Roman"/>
          <w:color w:val="000000" w:themeColor="text1"/>
          <w:sz w:val="24"/>
          <w:szCs w:val="24"/>
          <w:lang w:eastAsia="en-IN"/>
        </w:rPr>
        <w:t xml:space="preserve"> import </w:t>
      </w:r>
      <w:proofErr w:type="spellStart"/>
      <w:r w:rsidRPr="007E2807">
        <w:rPr>
          <w:rFonts w:ascii="Times New Roman" w:eastAsia="Times New Roman" w:hAnsi="Times New Roman" w:cs="Times New Roman"/>
          <w:color w:val="000000" w:themeColor="text1"/>
          <w:sz w:val="24"/>
          <w:szCs w:val="24"/>
          <w:lang w:eastAsia="en-IN"/>
        </w:rPr>
        <w:t>face_utils</w:t>
      </w:r>
      <w:proofErr w:type="spellEnd"/>
    </w:p>
    <w:p w14:paraId="61ACE07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gramStart"/>
      <w:r w:rsidRPr="007E2807">
        <w:rPr>
          <w:rFonts w:ascii="Times New Roman" w:eastAsia="Times New Roman" w:hAnsi="Times New Roman" w:cs="Times New Roman"/>
          <w:color w:val="000000" w:themeColor="text1"/>
          <w:sz w:val="24"/>
          <w:szCs w:val="24"/>
          <w:lang w:eastAsia="en-IN"/>
        </w:rPr>
        <w:t>from</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utils</w:t>
      </w:r>
      <w:proofErr w:type="spellEnd"/>
      <w:r w:rsidRPr="007E2807">
        <w:rPr>
          <w:rFonts w:ascii="Times New Roman" w:eastAsia="Times New Roman" w:hAnsi="Times New Roman" w:cs="Times New Roman"/>
          <w:color w:val="000000" w:themeColor="text1"/>
          <w:sz w:val="24"/>
          <w:szCs w:val="24"/>
          <w:lang w:eastAsia="en-IN"/>
        </w:rPr>
        <w:t xml:space="preserve"> import *</w:t>
      </w:r>
    </w:p>
    <w:p w14:paraId="402D05C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gramStart"/>
      <w:r w:rsidRPr="007E2807">
        <w:rPr>
          <w:rFonts w:ascii="Times New Roman" w:eastAsia="Times New Roman" w:hAnsi="Times New Roman" w:cs="Times New Roman"/>
          <w:color w:val="000000" w:themeColor="text1"/>
          <w:sz w:val="24"/>
          <w:szCs w:val="24"/>
          <w:lang w:eastAsia="en-IN"/>
        </w:rPr>
        <w:t>import</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numpy</w:t>
      </w:r>
      <w:proofErr w:type="spellEnd"/>
      <w:r w:rsidRPr="007E2807">
        <w:rPr>
          <w:rFonts w:ascii="Times New Roman" w:eastAsia="Times New Roman" w:hAnsi="Times New Roman" w:cs="Times New Roman"/>
          <w:color w:val="000000" w:themeColor="text1"/>
          <w:sz w:val="24"/>
          <w:szCs w:val="24"/>
          <w:lang w:eastAsia="en-IN"/>
        </w:rPr>
        <w:t xml:space="preserve"> as np</w:t>
      </w:r>
    </w:p>
    <w:p w14:paraId="1A44AD5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gramStart"/>
      <w:r w:rsidRPr="007E2807">
        <w:rPr>
          <w:rFonts w:ascii="Times New Roman" w:eastAsia="Times New Roman" w:hAnsi="Times New Roman" w:cs="Times New Roman"/>
          <w:color w:val="000000" w:themeColor="text1"/>
          <w:sz w:val="24"/>
          <w:szCs w:val="24"/>
          <w:lang w:eastAsia="en-IN"/>
        </w:rPr>
        <w:t>import</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pyautogui</w:t>
      </w:r>
      <w:proofErr w:type="spellEnd"/>
      <w:r w:rsidRPr="007E2807">
        <w:rPr>
          <w:rFonts w:ascii="Times New Roman" w:eastAsia="Times New Roman" w:hAnsi="Times New Roman" w:cs="Times New Roman"/>
          <w:color w:val="000000" w:themeColor="text1"/>
          <w:sz w:val="24"/>
          <w:szCs w:val="24"/>
          <w:lang w:eastAsia="en-IN"/>
        </w:rPr>
        <w:t xml:space="preserve"> as </w:t>
      </w:r>
      <w:proofErr w:type="spellStart"/>
      <w:r w:rsidRPr="007E2807">
        <w:rPr>
          <w:rFonts w:ascii="Times New Roman" w:eastAsia="Times New Roman" w:hAnsi="Times New Roman" w:cs="Times New Roman"/>
          <w:color w:val="000000" w:themeColor="text1"/>
          <w:sz w:val="24"/>
          <w:szCs w:val="24"/>
          <w:lang w:eastAsia="en-IN"/>
        </w:rPr>
        <w:t>pag</w:t>
      </w:r>
      <w:proofErr w:type="spellEnd"/>
    </w:p>
    <w:p w14:paraId="57BAC5F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gramStart"/>
      <w:r w:rsidRPr="007E2807">
        <w:rPr>
          <w:rFonts w:ascii="Times New Roman" w:eastAsia="Times New Roman" w:hAnsi="Times New Roman" w:cs="Times New Roman"/>
          <w:color w:val="000000" w:themeColor="text1"/>
          <w:sz w:val="24"/>
          <w:szCs w:val="24"/>
          <w:lang w:eastAsia="en-IN"/>
        </w:rPr>
        <w:t>import</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imutils</w:t>
      </w:r>
      <w:proofErr w:type="spellEnd"/>
    </w:p>
    <w:p w14:paraId="334942AA"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gramStart"/>
      <w:r w:rsidRPr="007E2807">
        <w:rPr>
          <w:rFonts w:ascii="Times New Roman" w:eastAsia="Times New Roman" w:hAnsi="Times New Roman" w:cs="Times New Roman"/>
          <w:color w:val="000000" w:themeColor="text1"/>
          <w:sz w:val="24"/>
          <w:szCs w:val="24"/>
          <w:lang w:eastAsia="en-IN"/>
        </w:rPr>
        <w:t>import</w:t>
      </w:r>
      <w:proofErr w:type="gramEnd"/>
      <w:r w:rsidRPr="007E2807">
        <w:rPr>
          <w:rFonts w:ascii="Times New Roman" w:eastAsia="Times New Roman" w:hAnsi="Times New Roman" w:cs="Times New Roman"/>
          <w:color w:val="000000" w:themeColor="text1"/>
          <w:sz w:val="24"/>
          <w:szCs w:val="24"/>
          <w:lang w:eastAsia="en-IN"/>
        </w:rPr>
        <w:t xml:space="preserve"> cv2</w:t>
      </w:r>
    </w:p>
    <w:p w14:paraId="1C8F3480"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gramStart"/>
      <w:r w:rsidRPr="007E2807">
        <w:rPr>
          <w:rFonts w:ascii="Times New Roman" w:eastAsia="Times New Roman" w:hAnsi="Times New Roman" w:cs="Times New Roman"/>
          <w:color w:val="000000" w:themeColor="text1"/>
          <w:sz w:val="24"/>
          <w:szCs w:val="24"/>
          <w:lang w:eastAsia="en-IN"/>
        </w:rPr>
        <w:t>import</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tkinter</w:t>
      </w:r>
      <w:proofErr w:type="spellEnd"/>
      <w:r w:rsidRPr="007E2807">
        <w:rPr>
          <w:rFonts w:ascii="Times New Roman" w:eastAsia="Times New Roman" w:hAnsi="Times New Roman" w:cs="Times New Roman"/>
          <w:color w:val="000000" w:themeColor="text1"/>
          <w:sz w:val="24"/>
          <w:szCs w:val="24"/>
          <w:lang w:eastAsia="en-IN"/>
        </w:rPr>
        <w:t xml:space="preserve"> as </w:t>
      </w:r>
      <w:proofErr w:type="spellStart"/>
      <w:r w:rsidRPr="007E2807">
        <w:rPr>
          <w:rFonts w:ascii="Times New Roman" w:eastAsia="Times New Roman" w:hAnsi="Times New Roman" w:cs="Times New Roman"/>
          <w:color w:val="000000" w:themeColor="text1"/>
          <w:sz w:val="24"/>
          <w:szCs w:val="24"/>
          <w:lang w:eastAsia="en-IN"/>
        </w:rPr>
        <w:t>tk</w:t>
      </w:r>
      <w:proofErr w:type="spellEnd"/>
    </w:p>
    <w:p w14:paraId="3CDDC39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gramStart"/>
      <w:r w:rsidRPr="007E2807">
        <w:rPr>
          <w:rFonts w:ascii="Times New Roman" w:eastAsia="Times New Roman" w:hAnsi="Times New Roman" w:cs="Times New Roman"/>
          <w:color w:val="000000" w:themeColor="text1"/>
          <w:sz w:val="24"/>
          <w:szCs w:val="24"/>
          <w:lang w:eastAsia="en-IN"/>
        </w:rPr>
        <w:t>import</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dlib</w:t>
      </w:r>
      <w:proofErr w:type="spellEnd"/>
    </w:p>
    <w:p w14:paraId="22A4DDA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29D753AA"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44B162F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7E2807">
        <w:rPr>
          <w:rFonts w:ascii="Times New Roman" w:eastAsia="Times New Roman" w:hAnsi="Times New Roman" w:cs="Times New Roman"/>
          <w:color w:val="000000" w:themeColor="text1"/>
          <w:sz w:val="24"/>
          <w:szCs w:val="24"/>
          <w:lang w:eastAsia="en-IN"/>
        </w:rPr>
        <w:t>def</w:t>
      </w:r>
      <w:proofErr w:type="spellEnd"/>
      <w:proofErr w:type="gramEnd"/>
      <w:r w:rsidRPr="007E2807">
        <w:rPr>
          <w:rFonts w:ascii="Times New Roman" w:eastAsia="Times New Roman" w:hAnsi="Times New Roman" w:cs="Times New Roman"/>
          <w:color w:val="000000" w:themeColor="text1"/>
          <w:sz w:val="24"/>
          <w:szCs w:val="24"/>
          <w:lang w:eastAsia="en-IN"/>
        </w:rPr>
        <w:t xml:space="preserve"> run():</w:t>
      </w:r>
    </w:p>
    <w:p w14:paraId="642F99F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Thresholds and consecutive frame length for triggering the mouse action.</w:t>
      </w:r>
    </w:p>
    <w:p w14:paraId="1133787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MOUTH_AR_THRESH = 0.6</w:t>
      </w:r>
    </w:p>
    <w:p w14:paraId="7EA078B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MOUTH_AR_CONSECUTIVE_FRAMES = 15</w:t>
      </w:r>
    </w:p>
    <w:p w14:paraId="6D43F35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EYE_AR_THRESH = 0.19</w:t>
      </w:r>
    </w:p>
    <w:p w14:paraId="62DC7D1E"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EYE_AR_CONSECUTIVE_FRAMES = 15</w:t>
      </w:r>
    </w:p>
    <w:p w14:paraId="3FB8E09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WINK_AR_DIFF_THRESH = 0.04</w:t>
      </w:r>
    </w:p>
    <w:p w14:paraId="328D8C0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WINK_AR_CLOSE_THRESH = 0.19</w:t>
      </w:r>
    </w:p>
    <w:p w14:paraId="7B429E3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WINK_CONSECUTIVE_FRAMES = 10</w:t>
      </w:r>
    </w:p>
    <w:p w14:paraId="45BCBFD5"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518210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Initialize the frame counters for each action as well as</w:t>
      </w:r>
    </w:p>
    <w:p w14:paraId="39B7CA6E"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spellStart"/>
      <w:proofErr w:type="gramStart"/>
      <w:r w:rsidRPr="007E2807">
        <w:rPr>
          <w:rFonts w:ascii="Times New Roman" w:eastAsia="Times New Roman" w:hAnsi="Times New Roman" w:cs="Times New Roman"/>
          <w:color w:val="000000" w:themeColor="text1"/>
          <w:sz w:val="24"/>
          <w:szCs w:val="24"/>
          <w:lang w:eastAsia="en-IN"/>
        </w:rPr>
        <w:t>booleans</w:t>
      </w:r>
      <w:proofErr w:type="spellEnd"/>
      <w:proofErr w:type="gramEnd"/>
      <w:r w:rsidRPr="007E2807">
        <w:rPr>
          <w:rFonts w:ascii="Times New Roman" w:eastAsia="Times New Roman" w:hAnsi="Times New Roman" w:cs="Times New Roman"/>
          <w:color w:val="000000" w:themeColor="text1"/>
          <w:sz w:val="24"/>
          <w:szCs w:val="24"/>
          <w:lang w:eastAsia="en-IN"/>
        </w:rPr>
        <w:t xml:space="preserve"> used to indicate if action is performed or not</w:t>
      </w:r>
    </w:p>
    <w:p w14:paraId="5ADDC37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MOUTH_COUNTER = 0</w:t>
      </w:r>
    </w:p>
    <w:p w14:paraId="08A170F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EYE_COUNTER = 0</w:t>
      </w:r>
    </w:p>
    <w:p w14:paraId="3477BCC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WINK_COUNTER = 0</w:t>
      </w:r>
    </w:p>
    <w:p w14:paraId="7091DA3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INPUT_MODE = False</w:t>
      </w:r>
    </w:p>
    <w:p w14:paraId="266E15A0"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EYE_CLICK = False</w:t>
      </w:r>
    </w:p>
    <w:p w14:paraId="68406F4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LEFT_WINK = False</w:t>
      </w:r>
    </w:p>
    <w:p w14:paraId="0AF9833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RIGHT_WINK = False</w:t>
      </w:r>
    </w:p>
    <w:p w14:paraId="212C4E1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SCROLL_MODE = False</w:t>
      </w:r>
    </w:p>
    <w:p w14:paraId="3BBDAD0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ANCHOR_POINT = (0, 0)</w:t>
      </w:r>
    </w:p>
    <w:p w14:paraId="76A33D4E"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WHITE_COLOR = (255, 255, 255)</w:t>
      </w:r>
    </w:p>
    <w:p w14:paraId="6F73C4C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YELLOW_COLOR = (0, 255, 255)</w:t>
      </w:r>
    </w:p>
    <w:p w14:paraId="475118C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RED_COLOR = (0, 0, 255)</w:t>
      </w:r>
    </w:p>
    <w:p w14:paraId="0D306855"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lastRenderedPageBreak/>
        <w:t xml:space="preserve">    GREEN_COLOR = (0, 255, 0)</w:t>
      </w:r>
    </w:p>
    <w:p w14:paraId="151F36C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BLUE_COLOR = (255, 0, 0)</w:t>
      </w:r>
    </w:p>
    <w:p w14:paraId="69856F7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BLACK_COLOR = (0, 0, 0)</w:t>
      </w:r>
    </w:p>
    <w:p w14:paraId="3F114B9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158ED91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Initialize </w:t>
      </w:r>
      <w:proofErr w:type="spellStart"/>
      <w:r w:rsidRPr="007E2807">
        <w:rPr>
          <w:rFonts w:ascii="Times New Roman" w:eastAsia="Times New Roman" w:hAnsi="Times New Roman" w:cs="Times New Roman"/>
          <w:color w:val="000000" w:themeColor="text1"/>
          <w:sz w:val="24"/>
          <w:szCs w:val="24"/>
          <w:lang w:eastAsia="en-IN"/>
        </w:rPr>
        <w:t>Dlib's</w:t>
      </w:r>
      <w:proofErr w:type="spellEnd"/>
      <w:r w:rsidRPr="007E2807">
        <w:rPr>
          <w:rFonts w:ascii="Times New Roman" w:eastAsia="Times New Roman" w:hAnsi="Times New Roman" w:cs="Times New Roman"/>
          <w:color w:val="000000" w:themeColor="text1"/>
          <w:sz w:val="24"/>
          <w:szCs w:val="24"/>
          <w:lang w:eastAsia="en-IN"/>
        </w:rPr>
        <w:t xml:space="preserve"> face detector (HOG-based) and then create</w:t>
      </w:r>
    </w:p>
    <w:p w14:paraId="242C433E"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the</w:t>
      </w:r>
      <w:proofErr w:type="gramEnd"/>
      <w:r w:rsidRPr="007E2807">
        <w:rPr>
          <w:rFonts w:ascii="Times New Roman" w:eastAsia="Times New Roman" w:hAnsi="Times New Roman" w:cs="Times New Roman"/>
          <w:color w:val="000000" w:themeColor="text1"/>
          <w:sz w:val="24"/>
          <w:szCs w:val="24"/>
          <w:lang w:eastAsia="en-IN"/>
        </w:rPr>
        <w:t xml:space="preserve"> facial landmark predictor</w:t>
      </w:r>
    </w:p>
    <w:p w14:paraId="511C783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shape_predictor</w:t>
      </w:r>
      <w:proofErr w:type="spellEnd"/>
      <w:r w:rsidRPr="007E2807">
        <w:rPr>
          <w:rFonts w:ascii="Times New Roman" w:eastAsia="Times New Roman" w:hAnsi="Times New Roman" w:cs="Times New Roman"/>
          <w:color w:val="000000" w:themeColor="text1"/>
          <w:sz w:val="24"/>
          <w:szCs w:val="24"/>
          <w:lang w:eastAsia="en-IN"/>
        </w:rPr>
        <w:t xml:space="preserve"> = "model/shape_predictor_68_face_landmarks.dat"</w:t>
      </w:r>
    </w:p>
    <w:p w14:paraId="4C3CB5E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detector</w:t>
      </w:r>
      <w:proofErr w:type="gram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dlib.get_frontal_face_detector</w:t>
      </w:r>
      <w:proofErr w:type="spellEnd"/>
      <w:r w:rsidRPr="007E2807">
        <w:rPr>
          <w:rFonts w:ascii="Times New Roman" w:eastAsia="Times New Roman" w:hAnsi="Times New Roman" w:cs="Times New Roman"/>
          <w:color w:val="000000" w:themeColor="text1"/>
          <w:sz w:val="24"/>
          <w:szCs w:val="24"/>
          <w:lang w:eastAsia="en-IN"/>
        </w:rPr>
        <w:t>()</w:t>
      </w:r>
    </w:p>
    <w:p w14:paraId="501AB27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predictor</w:t>
      </w:r>
      <w:proofErr w:type="gram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dlib.shape_predictor</w:t>
      </w:r>
      <w:proofErr w:type="spellEnd"/>
      <w:r w:rsidRPr="007E2807">
        <w:rPr>
          <w:rFonts w:ascii="Times New Roman" w:eastAsia="Times New Roman" w:hAnsi="Times New Roman" w:cs="Times New Roman"/>
          <w:color w:val="000000" w:themeColor="text1"/>
          <w:sz w:val="24"/>
          <w:szCs w:val="24"/>
          <w:lang w:eastAsia="en-IN"/>
        </w:rPr>
        <w:t>(</w:t>
      </w:r>
      <w:proofErr w:type="spellStart"/>
      <w:r w:rsidRPr="007E2807">
        <w:rPr>
          <w:rFonts w:ascii="Times New Roman" w:eastAsia="Times New Roman" w:hAnsi="Times New Roman" w:cs="Times New Roman"/>
          <w:color w:val="000000" w:themeColor="text1"/>
          <w:sz w:val="24"/>
          <w:szCs w:val="24"/>
          <w:lang w:eastAsia="en-IN"/>
        </w:rPr>
        <w:t>shape_predictor</w:t>
      </w:r>
      <w:proofErr w:type="spellEnd"/>
      <w:r w:rsidRPr="007E2807">
        <w:rPr>
          <w:rFonts w:ascii="Times New Roman" w:eastAsia="Times New Roman" w:hAnsi="Times New Roman" w:cs="Times New Roman"/>
          <w:color w:val="000000" w:themeColor="text1"/>
          <w:sz w:val="24"/>
          <w:szCs w:val="24"/>
          <w:lang w:eastAsia="en-IN"/>
        </w:rPr>
        <w:t>)</w:t>
      </w:r>
    </w:p>
    <w:p w14:paraId="2B3E23E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09F41B2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Grab the indexes of the facial landmarks for the left and</w:t>
      </w:r>
    </w:p>
    <w:p w14:paraId="74C17C0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right</w:t>
      </w:r>
      <w:proofErr w:type="gramEnd"/>
      <w:r w:rsidRPr="007E2807">
        <w:rPr>
          <w:rFonts w:ascii="Times New Roman" w:eastAsia="Times New Roman" w:hAnsi="Times New Roman" w:cs="Times New Roman"/>
          <w:color w:val="000000" w:themeColor="text1"/>
          <w:sz w:val="24"/>
          <w:szCs w:val="24"/>
          <w:lang w:eastAsia="en-IN"/>
        </w:rPr>
        <w:t xml:space="preserve"> eye, nose and mouth respectively</w:t>
      </w:r>
    </w:p>
    <w:p w14:paraId="3DC01DD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lStart</w:t>
      </w:r>
      <w:proofErr w:type="spellEnd"/>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lEnd</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face_utils.FACIAL_LANDMARKS_</w:t>
      </w:r>
      <w:proofErr w:type="gramStart"/>
      <w:r w:rsidRPr="007E2807">
        <w:rPr>
          <w:rFonts w:ascii="Times New Roman" w:eastAsia="Times New Roman" w:hAnsi="Times New Roman" w:cs="Times New Roman"/>
          <w:color w:val="000000" w:themeColor="text1"/>
          <w:sz w:val="24"/>
          <w:szCs w:val="24"/>
          <w:lang w:eastAsia="en-IN"/>
        </w:rPr>
        <w:t>IDXS</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w:t>
      </w:r>
      <w:proofErr w:type="spellStart"/>
      <w:r w:rsidRPr="007E2807">
        <w:rPr>
          <w:rFonts w:ascii="Times New Roman" w:eastAsia="Times New Roman" w:hAnsi="Times New Roman" w:cs="Times New Roman"/>
          <w:color w:val="000000" w:themeColor="text1"/>
          <w:sz w:val="24"/>
          <w:szCs w:val="24"/>
          <w:lang w:eastAsia="en-IN"/>
        </w:rPr>
        <w:t>left_eye</w:t>
      </w:r>
      <w:proofErr w:type="spellEnd"/>
      <w:r w:rsidRPr="007E2807">
        <w:rPr>
          <w:rFonts w:ascii="Times New Roman" w:eastAsia="Times New Roman" w:hAnsi="Times New Roman" w:cs="Times New Roman"/>
          <w:color w:val="000000" w:themeColor="text1"/>
          <w:sz w:val="24"/>
          <w:szCs w:val="24"/>
          <w:lang w:eastAsia="en-IN"/>
        </w:rPr>
        <w:t>"]</w:t>
      </w:r>
    </w:p>
    <w:p w14:paraId="0E45A05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rStart</w:t>
      </w:r>
      <w:proofErr w:type="spellEnd"/>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rEnd</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face_utils.FACIAL_LANDMARKS_</w:t>
      </w:r>
      <w:proofErr w:type="gramStart"/>
      <w:r w:rsidRPr="007E2807">
        <w:rPr>
          <w:rFonts w:ascii="Times New Roman" w:eastAsia="Times New Roman" w:hAnsi="Times New Roman" w:cs="Times New Roman"/>
          <w:color w:val="000000" w:themeColor="text1"/>
          <w:sz w:val="24"/>
          <w:szCs w:val="24"/>
          <w:lang w:eastAsia="en-IN"/>
        </w:rPr>
        <w:t>IDXS</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w:t>
      </w:r>
      <w:proofErr w:type="spellStart"/>
      <w:r w:rsidRPr="007E2807">
        <w:rPr>
          <w:rFonts w:ascii="Times New Roman" w:eastAsia="Times New Roman" w:hAnsi="Times New Roman" w:cs="Times New Roman"/>
          <w:color w:val="000000" w:themeColor="text1"/>
          <w:sz w:val="24"/>
          <w:szCs w:val="24"/>
          <w:lang w:eastAsia="en-IN"/>
        </w:rPr>
        <w:t>right_eye</w:t>
      </w:r>
      <w:proofErr w:type="spellEnd"/>
      <w:r w:rsidRPr="007E2807">
        <w:rPr>
          <w:rFonts w:ascii="Times New Roman" w:eastAsia="Times New Roman" w:hAnsi="Times New Roman" w:cs="Times New Roman"/>
          <w:color w:val="000000" w:themeColor="text1"/>
          <w:sz w:val="24"/>
          <w:szCs w:val="24"/>
          <w:lang w:eastAsia="en-IN"/>
        </w:rPr>
        <w:t>"]</w:t>
      </w:r>
    </w:p>
    <w:p w14:paraId="2024FE4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nStart</w:t>
      </w:r>
      <w:proofErr w:type="spellEnd"/>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nEnd</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face_utils.FACIAL_LANDMARKS_</w:t>
      </w:r>
      <w:proofErr w:type="gramStart"/>
      <w:r w:rsidRPr="007E2807">
        <w:rPr>
          <w:rFonts w:ascii="Times New Roman" w:eastAsia="Times New Roman" w:hAnsi="Times New Roman" w:cs="Times New Roman"/>
          <w:color w:val="000000" w:themeColor="text1"/>
          <w:sz w:val="24"/>
          <w:szCs w:val="24"/>
          <w:lang w:eastAsia="en-IN"/>
        </w:rPr>
        <w:t>IDXS</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"nose"]</w:t>
      </w:r>
    </w:p>
    <w:p w14:paraId="463BA70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mStart</w:t>
      </w:r>
      <w:proofErr w:type="spellEnd"/>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mEnd</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face_utils.FACIAL_LANDMARKS_</w:t>
      </w:r>
      <w:proofErr w:type="gramStart"/>
      <w:r w:rsidRPr="007E2807">
        <w:rPr>
          <w:rFonts w:ascii="Times New Roman" w:eastAsia="Times New Roman" w:hAnsi="Times New Roman" w:cs="Times New Roman"/>
          <w:color w:val="000000" w:themeColor="text1"/>
          <w:sz w:val="24"/>
          <w:szCs w:val="24"/>
          <w:lang w:eastAsia="en-IN"/>
        </w:rPr>
        <w:t>IDXS</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"mouth"]</w:t>
      </w:r>
    </w:p>
    <w:p w14:paraId="7982E0E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2CFBBED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Video capture</w:t>
      </w:r>
    </w:p>
    <w:p w14:paraId="50D4F06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vid</w:t>
      </w:r>
      <w:proofErr w:type="gramEnd"/>
      <w:r w:rsidRPr="007E2807">
        <w:rPr>
          <w:rFonts w:ascii="Times New Roman" w:eastAsia="Times New Roman" w:hAnsi="Times New Roman" w:cs="Times New Roman"/>
          <w:color w:val="000000" w:themeColor="text1"/>
          <w:sz w:val="24"/>
          <w:szCs w:val="24"/>
          <w:lang w:eastAsia="en-IN"/>
        </w:rPr>
        <w:t xml:space="preserve"> = cv2.VideoCapture(0)</w:t>
      </w:r>
    </w:p>
    <w:p w14:paraId="1416B4D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resolution_w</w:t>
      </w:r>
      <w:proofErr w:type="spellEnd"/>
      <w:r w:rsidRPr="007E2807">
        <w:rPr>
          <w:rFonts w:ascii="Times New Roman" w:eastAsia="Times New Roman" w:hAnsi="Times New Roman" w:cs="Times New Roman"/>
          <w:color w:val="000000" w:themeColor="text1"/>
          <w:sz w:val="24"/>
          <w:szCs w:val="24"/>
          <w:lang w:eastAsia="en-IN"/>
        </w:rPr>
        <w:t xml:space="preserve"> = 1366</w:t>
      </w:r>
    </w:p>
    <w:p w14:paraId="46259D9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resolution_h</w:t>
      </w:r>
      <w:proofErr w:type="spellEnd"/>
      <w:r w:rsidRPr="007E2807">
        <w:rPr>
          <w:rFonts w:ascii="Times New Roman" w:eastAsia="Times New Roman" w:hAnsi="Times New Roman" w:cs="Times New Roman"/>
          <w:color w:val="000000" w:themeColor="text1"/>
          <w:sz w:val="24"/>
          <w:szCs w:val="24"/>
          <w:lang w:eastAsia="en-IN"/>
        </w:rPr>
        <w:t xml:space="preserve"> = 768</w:t>
      </w:r>
    </w:p>
    <w:p w14:paraId="2C1C584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cam_w</w:t>
      </w:r>
      <w:proofErr w:type="spellEnd"/>
      <w:r w:rsidRPr="007E2807">
        <w:rPr>
          <w:rFonts w:ascii="Times New Roman" w:eastAsia="Times New Roman" w:hAnsi="Times New Roman" w:cs="Times New Roman"/>
          <w:color w:val="000000" w:themeColor="text1"/>
          <w:sz w:val="24"/>
          <w:szCs w:val="24"/>
          <w:lang w:eastAsia="en-IN"/>
        </w:rPr>
        <w:t xml:space="preserve"> = 640</w:t>
      </w:r>
    </w:p>
    <w:p w14:paraId="56730670"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cam_h</w:t>
      </w:r>
      <w:proofErr w:type="spellEnd"/>
      <w:r w:rsidRPr="007E2807">
        <w:rPr>
          <w:rFonts w:ascii="Times New Roman" w:eastAsia="Times New Roman" w:hAnsi="Times New Roman" w:cs="Times New Roman"/>
          <w:color w:val="000000" w:themeColor="text1"/>
          <w:sz w:val="24"/>
          <w:szCs w:val="24"/>
          <w:lang w:eastAsia="en-IN"/>
        </w:rPr>
        <w:t xml:space="preserve"> = 480</w:t>
      </w:r>
    </w:p>
    <w:p w14:paraId="15CAD97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unit_w</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resolution_w</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cam_w</w:t>
      </w:r>
      <w:proofErr w:type="spellEnd"/>
    </w:p>
    <w:p w14:paraId="2204AD5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unit_h</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resolution_h</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cam_h</w:t>
      </w:r>
      <w:proofErr w:type="spellEnd"/>
    </w:p>
    <w:p w14:paraId="287A2AD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1CB0E5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while</w:t>
      </w:r>
      <w:proofErr w:type="gramEnd"/>
      <w:r w:rsidRPr="007E2807">
        <w:rPr>
          <w:rFonts w:ascii="Times New Roman" w:eastAsia="Times New Roman" w:hAnsi="Times New Roman" w:cs="Times New Roman"/>
          <w:color w:val="000000" w:themeColor="text1"/>
          <w:sz w:val="24"/>
          <w:szCs w:val="24"/>
          <w:lang w:eastAsia="en-IN"/>
        </w:rPr>
        <w:t xml:space="preserve"> True:</w:t>
      </w:r>
    </w:p>
    <w:p w14:paraId="15F2FAD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Grab the frame from the threaded video file stream, resize</w:t>
      </w:r>
    </w:p>
    <w:p w14:paraId="258D400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it</w:t>
      </w:r>
      <w:proofErr w:type="gramEnd"/>
      <w:r w:rsidRPr="007E2807">
        <w:rPr>
          <w:rFonts w:ascii="Times New Roman" w:eastAsia="Times New Roman" w:hAnsi="Times New Roman" w:cs="Times New Roman"/>
          <w:color w:val="000000" w:themeColor="text1"/>
          <w:sz w:val="24"/>
          <w:szCs w:val="24"/>
          <w:lang w:eastAsia="en-IN"/>
        </w:rPr>
        <w:t>, and convert it to grayscale</w:t>
      </w:r>
    </w:p>
    <w:p w14:paraId="36DD278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channels</w:t>
      </w:r>
      <w:proofErr w:type="gramEnd"/>
      <w:r w:rsidRPr="007E2807">
        <w:rPr>
          <w:rFonts w:ascii="Times New Roman" w:eastAsia="Times New Roman" w:hAnsi="Times New Roman" w:cs="Times New Roman"/>
          <w:color w:val="000000" w:themeColor="text1"/>
          <w:sz w:val="24"/>
          <w:szCs w:val="24"/>
          <w:lang w:eastAsia="en-IN"/>
        </w:rPr>
        <w:t>)</w:t>
      </w:r>
    </w:p>
    <w:p w14:paraId="5D43271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_, frame = </w:t>
      </w:r>
      <w:proofErr w:type="spellStart"/>
      <w:proofErr w:type="gramStart"/>
      <w:r w:rsidRPr="007E2807">
        <w:rPr>
          <w:rFonts w:ascii="Times New Roman" w:eastAsia="Times New Roman" w:hAnsi="Times New Roman" w:cs="Times New Roman"/>
          <w:color w:val="000000" w:themeColor="text1"/>
          <w:sz w:val="24"/>
          <w:szCs w:val="24"/>
          <w:lang w:eastAsia="en-IN"/>
        </w:rPr>
        <w:t>vid.read</w:t>
      </w:r>
      <w:proofErr w:type="spellEnd"/>
      <w:r w:rsidRPr="007E2807">
        <w:rPr>
          <w:rFonts w:ascii="Times New Roman" w:eastAsia="Times New Roman" w:hAnsi="Times New Roman" w:cs="Times New Roman"/>
          <w:color w:val="000000" w:themeColor="text1"/>
          <w:sz w:val="24"/>
          <w:szCs w:val="24"/>
          <w:lang w:eastAsia="en-IN"/>
        </w:rPr>
        <w:t>()</w:t>
      </w:r>
      <w:proofErr w:type="gramEnd"/>
    </w:p>
    <w:p w14:paraId="744043A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frame</w:t>
      </w:r>
      <w:proofErr w:type="gramEnd"/>
      <w:r w:rsidRPr="007E2807">
        <w:rPr>
          <w:rFonts w:ascii="Times New Roman" w:eastAsia="Times New Roman" w:hAnsi="Times New Roman" w:cs="Times New Roman"/>
          <w:color w:val="000000" w:themeColor="text1"/>
          <w:sz w:val="24"/>
          <w:szCs w:val="24"/>
          <w:lang w:eastAsia="en-IN"/>
        </w:rPr>
        <w:t xml:space="preserve"> = cv2.flip(frame, 1)</w:t>
      </w:r>
    </w:p>
    <w:p w14:paraId="607109E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frame</w:t>
      </w:r>
      <w:proofErr w:type="gram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imutils.resize</w:t>
      </w:r>
      <w:proofErr w:type="spellEnd"/>
      <w:r w:rsidRPr="007E2807">
        <w:rPr>
          <w:rFonts w:ascii="Times New Roman" w:eastAsia="Times New Roman" w:hAnsi="Times New Roman" w:cs="Times New Roman"/>
          <w:color w:val="000000" w:themeColor="text1"/>
          <w:sz w:val="24"/>
          <w:szCs w:val="24"/>
          <w:lang w:eastAsia="en-IN"/>
        </w:rPr>
        <w:t>(frame, width=</w:t>
      </w:r>
      <w:proofErr w:type="spellStart"/>
      <w:r w:rsidRPr="007E2807">
        <w:rPr>
          <w:rFonts w:ascii="Times New Roman" w:eastAsia="Times New Roman" w:hAnsi="Times New Roman" w:cs="Times New Roman"/>
          <w:color w:val="000000" w:themeColor="text1"/>
          <w:sz w:val="24"/>
          <w:szCs w:val="24"/>
          <w:lang w:eastAsia="en-IN"/>
        </w:rPr>
        <w:t>cam_w</w:t>
      </w:r>
      <w:proofErr w:type="spellEnd"/>
      <w:r w:rsidRPr="007E2807">
        <w:rPr>
          <w:rFonts w:ascii="Times New Roman" w:eastAsia="Times New Roman" w:hAnsi="Times New Roman" w:cs="Times New Roman"/>
          <w:color w:val="000000" w:themeColor="text1"/>
          <w:sz w:val="24"/>
          <w:szCs w:val="24"/>
          <w:lang w:eastAsia="en-IN"/>
        </w:rPr>
        <w:t>, height=</w:t>
      </w:r>
      <w:proofErr w:type="spellStart"/>
      <w:r w:rsidRPr="007E2807">
        <w:rPr>
          <w:rFonts w:ascii="Times New Roman" w:eastAsia="Times New Roman" w:hAnsi="Times New Roman" w:cs="Times New Roman"/>
          <w:color w:val="000000" w:themeColor="text1"/>
          <w:sz w:val="24"/>
          <w:szCs w:val="24"/>
          <w:lang w:eastAsia="en-IN"/>
        </w:rPr>
        <w:t>cam_h</w:t>
      </w:r>
      <w:proofErr w:type="spellEnd"/>
      <w:r w:rsidRPr="007E2807">
        <w:rPr>
          <w:rFonts w:ascii="Times New Roman" w:eastAsia="Times New Roman" w:hAnsi="Times New Roman" w:cs="Times New Roman"/>
          <w:color w:val="000000" w:themeColor="text1"/>
          <w:sz w:val="24"/>
          <w:szCs w:val="24"/>
          <w:lang w:eastAsia="en-IN"/>
        </w:rPr>
        <w:t>)</w:t>
      </w:r>
    </w:p>
    <w:p w14:paraId="6B95DCD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gray</w:t>
      </w:r>
      <w:proofErr w:type="spellEnd"/>
      <w:proofErr w:type="gramEnd"/>
      <w:r w:rsidRPr="007E2807">
        <w:rPr>
          <w:rFonts w:ascii="Times New Roman" w:eastAsia="Times New Roman" w:hAnsi="Times New Roman" w:cs="Times New Roman"/>
          <w:color w:val="000000" w:themeColor="text1"/>
          <w:sz w:val="24"/>
          <w:szCs w:val="24"/>
          <w:lang w:eastAsia="en-IN"/>
        </w:rPr>
        <w:t xml:space="preserve"> = cv2.cvtColor(frame, cv2.COLOR_BGR2GRAY)</w:t>
      </w:r>
    </w:p>
    <w:p w14:paraId="6F4578CB"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5738048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Detect</w:t>
      </w:r>
      <w:proofErr w:type="gramEnd"/>
      <w:r w:rsidRPr="007E2807">
        <w:rPr>
          <w:rFonts w:ascii="Times New Roman" w:eastAsia="Times New Roman" w:hAnsi="Times New Roman" w:cs="Times New Roman"/>
          <w:color w:val="000000" w:themeColor="text1"/>
          <w:sz w:val="24"/>
          <w:szCs w:val="24"/>
          <w:lang w:eastAsia="en-IN"/>
        </w:rPr>
        <w:t xml:space="preserve"> faces in the grayscale frame</w:t>
      </w:r>
    </w:p>
    <w:p w14:paraId="1B1351FE"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rects</w:t>
      </w:r>
      <w:proofErr w:type="spellEnd"/>
      <w:proofErr w:type="gramEnd"/>
      <w:r w:rsidRPr="007E2807">
        <w:rPr>
          <w:rFonts w:ascii="Times New Roman" w:eastAsia="Times New Roman" w:hAnsi="Times New Roman" w:cs="Times New Roman"/>
          <w:color w:val="000000" w:themeColor="text1"/>
          <w:sz w:val="24"/>
          <w:szCs w:val="24"/>
          <w:lang w:eastAsia="en-IN"/>
        </w:rPr>
        <w:t xml:space="preserve"> = detector(</w:t>
      </w:r>
      <w:proofErr w:type="spellStart"/>
      <w:r w:rsidRPr="007E2807">
        <w:rPr>
          <w:rFonts w:ascii="Times New Roman" w:eastAsia="Times New Roman" w:hAnsi="Times New Roman" w:cs="Times New Roman"/>
          <w:color w:val="000000" w:themeColor="text1"/>
          <w:sz w:val="24"/>
          <w:szCs w:val="24"/>
          <w:lang w:eastAsia="en-IN"/>
        </w:rPr>
        <w:t>gray</w:t>
      </w:r>
      <w:proofErr w:type="spellEnd"/>
      <w:r w:rsidRPr="007E2807">
        <w:rPr>
          <w:rFonts w:ascii="Times New Roman" w:eastAsia="Times New Roman" w:hAnsi="Times New Roman" w:cs="Times New Roman"/>
          <w:color w:val="000000" w:themeColor="text1"/>
          <w:sz w:val="24"/>
          <w:szCs w:val="24"/>
          <w:lang w:eastAsia="en-IN"/>
        </w:rPr>
        <w:t>, 0)</w:t>
      </w:r>
    </w:p>
    <w:p w14:paraId="4F3D3CAA"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B4D12DB"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Loop over the face detections</w:t>
      </w:r>
    </w:p>
    <w:p w14:paraId="56D9583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len</w:t>
      </w:r>
      <w:proofErr w:type="spellEnd"/>
      <w:r w:rsidRPr="007E2807">
        <w:rPr>
          <w:rFonts w:ascii="Times New Roman" w:eastAsia="Times New Roman" w:hAnsi="Times New Roman" w:cs="Times New Roman"/>
          <w:color w:val="000000" w:themeColor="text1"/>
          <w:sz w:val="24"/>
          <w:szCs w:val="24"/>
          <w:lang w:eastAsia="en-IN"/>
        </w:rPr>
        <w:t>(</w:t>
      </w:r>
      <w:proofErr w:type="spellStart"/>
      <w:r w:rsidRPr="007E2807">
        <w:rPr>
          <w:rFonts w:ascii="Times New Roman" w:eastAsia="Times New Roman" w:hAnsi="Times New Roman" w:cs="Times New Roman"/>
          <w:color w:val="000000" w:themeColor="text1"/>
          <w:sz w:val="24"/>
          <w:szCs w:val="24"/>
          <w:lang w:eastAsia="en-IN"/>
        </w:rPr>
        <w:t>rects</w:t>
      </w:r>
      <w:proofErr w:type="spellEnd"/>
      <w:r w:rsidRPr="007E2807">
        <w:rPr>
          <w:rFonts w:ascii="Times New Roman" w:eastAsia="Times New Roman" w:hAnsi="Times New Roman" w:cs="Times New Roman"/>
          <w:color w:val="000000" w:themeColor="text1"/>
          <w:sz w:val="24"/>
          <w:szCs w:val="24"/>
          <w:lang w:eastAsia="en-IN"/>
        </w:rPr>
        <w:t>) &gt; 0:</w:t>
      </w:r>
    </w:p>
    <w:p w14:paraId="6B1AFF9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rect</w:t>
      </w:r>
      <w:proofErr w:type="spellEnd"/>
      <w:proofErr w:type="gram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rects</w:t>
      </w:r>
      <w:proofErr w:type="spellEnd"/>
      <w:r w:rsidRPr="007E2807">
        <w:rPr>
          <w:rFonts w:ascii="Times New Roman" w:eastAsia="Times New Roman" w:hAnsi="Times New Roman" w:cs="Times New Roman"/>
          <w:color w:val="000000" w:themeColor="text1"/>
          <w:sz w:val="24"/>
          <w:szCs w:val="24"/>
          <w:lang w:eastAsia="en-IN"/>
        </w:rPr>
        <w:t>[0]</w:t>
      </w:r>
    </w:p>
    <w:p w14:paraId="05CC1F1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else</w:t>
      </w:r>
      <w:proofErr w:type="gramEnd"/>
      <w:r w:rsidRPr="007E2807">
        <w:rPr>
          <w:rFonts w:ascii="Times New Roman" w:eastAsia="Times New Roman" w:hAnsi="Times New Roman" w:cs="Times New Roman"/>
          <w:color w:val="000000" w:themeColor="text1"/>
          <w:sz w:val="24"/>
          <w:szCs w:val="24"/>
          <w:lang w:eastAsia="en-IN"/>
        </w:rPr>
        <w:t>:</w:t>
      </w:r>
    </w:p>
    <w:p w14:paraId="02D2A50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cv2.imshow(</w:t>
      </w:r>
      <w:proofErr w:type="gramEnd"/>
      <w:r w:rsidRPr="007E2807">
        <w:rPr>
          <w:rFonts w:ascii="Times New Roman" w:eastAsia="Times New Roman" w:hAnsi="Times New Roman" w:cs="Times New Roman"/>
          <w:color w:val="000000" w:themeColor="text1"/>
          <w:sz w:val="24"/>
          <w:szCs w:val="24"/>
          <w:lang w:eastAsia="en-IN"/>
        </w:rPr>
        <w:t>"Frame", frame)</w:t>
      </w:r>
    </w:p>
    <w:p w14:paraId="6611E34B"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key</w:t>
      </w:r>
      <w:proofErr w:type="gramEnd"/>
      <w:r w:rsidRPr="007E2807">
        <w:rPr>
          <w:rFonts w:ascii="Times New Roman" w:eastAsia="Times New Roman" w:hAnsi="Times New Roman" w:cs="Times New Roman"/>
          <w:color w:val="000000" w:themeColor="text1"/>
          <w:sz w:val="24"/>
          <w:szCs w:val="24"/>
          <w:lang w:eastAsia="en-IN"/>
        </w:rPr>
        <w:t xml:space="preserve"> = cv2.waitKey(1) &amp; 0xFF</w:t>
      </w:r>
    </w:p>
    <w:p w14:paraId="5749A7B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continue</w:t>
      </w:r>
      <w:proofErr w:type="gramEnd"/>
    </w:p>
    <w:p w14:paraId="3FB3DE70"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269490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Determine the facial landmarks for the face region, then</w:t>
      </w:r>
    </w:p>
    <w:p w14:paraId="4C2453C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convert the facial landmark (x, y)-coordinates to a </w:t>
      </w:r>
      <w:proofErr w:type="spellStart"/>
      <w:r w:rsidRPr="007E2807">
        <w:rPr>
          <w:rFonts w:ascii="Times New Roman" w:eastAsia="Times New Roman" w:hAnsi="Times New Roman" w:cs="Times New Roman"/>
          <w:color w:val="000000" w:themeColor="text1"/>
          <w:sz w:val="24"/>
          <w:szCs w:val="24"/>
          <w:lang w:eastAsia="en-IN"/>
        </w:rPr>
        <w:t>NumPy</w:t>
      </w:r>
      <w:proofErr w:type="spellEnd"/>
    </w:p>
    <w:p w14:paraId="28B00F2E"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array</w:t>
      </w:r>
      <w:proofErr w:type="gramEnd"/>
    </w:p>
    <w:p w14:paraId="05432F8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shape</w:t>
      </w:r>
      <w:proofErr w:type="gramEnd"/>
      <w:r w:rsidRPr="007E2807">
        <w:rPr>
          <w:rFonts w:ascii="Times New Roman" w:eastAsia="Times New Roman" w:hAnsi="Times New Roman" w:cs="Times New Roman"/>
          <w:color w:val="000000" w:themeColor="text1"/>
          <w:sz w:val="24"/>
          <w:szCs w:val="24"/>
          <w:lang w:eastAsia="en-IN"/>
        </w:rPr>
        <w:t xml:space="preserve"> = predictor(</w:t>
      </w:r>
      <w:proofErr w:type="spellStart"/>
      <w:r w:rsidRPr="007E2807">
        <w:rPr>
          <w:rFonts w:ascii="Times New Roman" w:eastAsia="Times New Roman" w:hAnsi="Times New Roman" w:cs="Times New Roman"/>
          <w:color w:val="000000" w:themeColor="text1"/>
          <w:sz w:val="24"/>
          <w:szCs w:val="24"/>
          <w:lang w:eastAsia="en-IN"/>
        </w:rPr>
        <w:t>gray</w:t>
      </w:r>
      <w:proofErr w:type="spell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rect</w:t>
      </w:r>
      <w:proofErr w:type="spellEnd"/>
      <w:r w:rsidRPr="007E2807">
        <w:rPr>
          <w:rFonts w:ascii="Times New Roman" w:eastAsia="Times New Roman" w:hAnsi="Times New Roman" w:cs="Times New Roman"/>
          <w:color w:val="000000" w:themeColor="text1"/>
          <w:sz w:val="24"/>
          <w:szCs w:val="24"/>
          <w:lang w:eastAsia="en-IN"/>
        </w:rPr>
        <w:t>)</w:t>
      </w:r>
    </w:p>
    <w:p w14:paraId="7D83236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lastRenderedPageBreak/>
        <w:t xml:space="preserve">        </w:t>
      </w:r>
      <w:proofErr w:type="gramStart"/>
      <w:r w:rsidRPr="007E2807">
        <w:rPr>
          <w:rFonts w:ascii="Times New Roman" w:eastAsia="Times New Roman" w:hAnsi="Times New Roman" w:cs="Times New Roman"/>
          <w:color w:val="000000" w:themeColor="text1"/>
          <w:sz w:val="24"/>
          <w:szCs w:val="24"/>
          <w:lang w:eastAsia="en-IN"/>
        </w:rPr>
        <w:t>shape</w:t>
      </w:r>
      <w:proofErr w:type="gram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face_utils.shape_to_np</w:t>
      </w:r>
      <w:proofErr w:type="spellEnd"/>
      <w:r w:rsidRPr="007E2807">
        <w:rPr>
          <w:rFonts w:ascii="Times New Roman" w:eastAsia="Times New Roman" w:hAnsi="Times New Roman" w:cs="Times New Roman"/>
          <w:color w:val="000000" w:themeColor="text1"/>
          <w:sz w:val="24"/>
          <w:szCs w:val="24"/>
          <w:lang w:eastAsia="en-IN"/>
        </w:rPr>
        <w:t>(shape)</w:t>
      </w:r>
    </w:p>
    <w:p w14:paraId="2AF1628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095DE60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Extract the left and right eye coordinates, then use the</w:t>
      </w:r>
    </w:p>
    <w:p w14:paraId="724E869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coordinates to compute the eye aspect ratio for both eyes</w:t>
      </w:r>
    </w:p>
    <w:p w14:paraId="498E25D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mouth</w:t>
      </w:r>
      <w:proofErr w:type="gramEnd"/>
      <w:r w:rsidRPr="007E2807">
        <w:rPr>
          <w:rFonts w:ascii="Times New Roman" w:eastAsia="Times New Roman" w:hAnsi="Times New Roman" w:cs="Times New Roman"/>
          <w:color w:val="000000" w:themeColor="text1"/>
          <w:sz w:val="24"/>
          <w:szCs w:val="24"/>
          <w:lang w:eastAsia="en-IN"/>
        </w:rPr>
        <w:t xml:space="preserve"> = shape[</w:t>
      </w:r>
      <w:proofErr w:type="spellStart"/>
      <w:r w:rsidRPr="007E2807">
        <w:rPr>
          <w:rFonts w:ascii="Times New Roman" w:eastAsia="Times New Roman" w:hAnsi="Times New Roman" w:cs="Times New Roman"/>
          <w:color w:val="000000" w:themeColor="text1"/>
          <w:sz w:val="24"/>
          <w:szCs w:val="24"/>
          <w:lang w:eastAsia="en-IN"/>
        </w:rPr>
        <w:t>mStart:mEnd</w:t>
      </w:r>
      <w:proofErr w:type="spellEnd"/>
      <w:r w:rsidRPr="007E2807">
        <w:rPr>
          <w:rFonts w:ascii="Times New Roman" w:eastAsia="Times New Roman" w:hAnsi="Times New Roman" w:cs="Times New Roman"/>
          <w:color w:val="000000" w:themeColor="text1"/>
          <w:sz w:val="24"/>
          <w:szCs w:val="24"/>
          <w:lang w:eastAsia="en-IN"/>
        </w:rPr>
        <w:t>]</w:t>
      </w:r>
    </w:p>
    <w:p w14:paraId="6D4ECB5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leftEye</w:t>
      </w:r>
      <w:proofErr w:type="spellEnd"/>
      <w:proofErr w:type="gramEnd"/>
      <w:r w:rsidRPr="007E2807">
        <w:rPr>
          <w:rFonts w:ascii="Times New Roman" w:eastAsia="Times New Roman" w:hAnsi="Times New Roman" w:cs="Times New Roman"/>
          <w:color w:val="000000" w:themeColor="text1"/>
          <w:sz w:val="24"/>
          <w:szCs w:val="24"/>
          <w:lang w:eastAsia="en-IN"/>
        </w:rPr>
        <w:t xml:space="preserve"> = shape[</w:t>
      </w:r>
      <w:proofErr w:type="spellStart"/>
      <w:r w:rsidRPr="007E2807">
        <w:rPr>
          <w:rFonts w:ascii="Times New Roman" w:eastAsia="Times New Roman" w:hAnsi="Times New Roman" w:cs="Times New Roman"/>
          <w:color w:val="000000" w:themeColor="text1"/>
          <w:sz w:val="24"/>
          <w:szCs w:val="24"/>
          <w:lang w:eastAsia="en-IN"/>
        </w:rPr>
        <w:t>lStart:lEnd</w:t>
      </w:r>
      <w:proofErr w:type="spellEnd"/>
      <w:r w:rsidRPr="007E2807">
        <w:rPr>
          <w:rFonts w:ascii="Times New Roman" w:eastAsia="Times New Roman" w:hAnsi="Times New Roman" w:cs="Times New Roman"/>
          <w:color w:val="000000" w:themeColor="text1"/>
          <w:sz w:val="24"/>
          <w:szCs w:val="24"/>
          <w:lang w:eastAsia="en-IN"/>
        </w:rPr>
        <w:t>]</w:t>
      </w:r>
    </w:p>
    <w:p w14:paraId="02DB12A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rightEye</w:t>
      </w:r>
      <w:proofErr w:type="spellEnd"/>
      <w:proofErr w:type="gramEnd"/>
      <w:r w:rsidRPr="007E2807">
        <w:rPr>
          <w:rFonts w:ascii="Times New Roman" w:eastAsia="Times New Roman" w:hAnsi="Times New Roman" w:cs="Times New Roman"/>
          <w:color w:val="000000" w:themeColor="text1"/>
          <w:sz w:val="24"/>
          <w:szCs w:val="24"/>
          <w:lang w:eastAsia="en-IN"/>
        </w:rPr>
        <w:t xml:space="preserve"> = shape[</w:t>
      </w:r>
      <w:proofErr w:type="spellStart"/>
      <w:r w:rsidRPr="007E2807">
        <w:rPr>
          <w:rFonts w:ascii="Times New Roman" w:eastAsia="Times New Roman" w:hAnsi="Times New Roman" w:cs="Times New Roman"/>
          <w:color w:val="000000" w:themeColor="text1"/>
          <w:sz w:val="24"/>
          <w:szCs w:val="24"/>
          <w:lang w:eastAsia="en-IN"/>
        </w:rPr>
        <w:t>rStart:rEnd</w:t>
      </w:r>
      <w:proofErr w:type="spellEnd"/>
      <w:r w:rsidRPr="007E2807">
        <w:rPr>
          <w:rFonts w:ascii="Times New Roman" w:eastAsia="Times New Roman" w:hAnsi="Times New Roman" w:cs="Times New Roman"/>
          <w:color w:val="000000" w:themeColor="text1"/>
          <w:sz w:val="24"/>
          <w:szCs w:val="24"/>
          <w:lang w:eastAsia="en-IN"/>
        </w:rPr>
        <w:t>]</w:t>
      </w:r>
    </w:p>
    <w:p w14:paraId="2967994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nose</w:t>
      </w:r>
      <w:proofErr w:type="gramEnd"/>
      <w:r w:rsidRPr="007E2807">
        <w:rPr>
          <w:rFonts w:ascii="Times New Roman" w:eastAsia="Times New Roman" w:hAnsi="Times New Roman" w:cs="Times New Roman"/>
          <w:color w:val="000000" w:themeColor="text1"/>
          <w:sz w:val="24"/>
          <w:szCs w:val="24"/>
          <w:lang w:eastAsia="en-IN"/>
        </w:rPr>
        <w:t xml:space="preserve"> = shape[</w:t>
      </w:r>
      <w:proofErr w:type="spellStart"/>
      <w:r w:rsidRPr="007E2807">
        <w:rPr>
          <w:rFonts w:ascii="Times New Roman" w:eastAsia="Times New Roman" w:hAnsi="Times New Roman" w:cs="Times New Roman"/>
          <w:color w:val="000000" w:themeColor="text1"/>
          <w:sz w:val="24"/>
          <w:szCs w:val="24"/>
          <w:lang w:eastAsia="en-IN"/>
        </w:rPr>
        <w:t>nStart:nEnd</w:t>
      </w:r>
      <w:proofErr w:type="spellEnd"/>
      <w:r w:rsidRPr="007E2807">
        <w:rPr>
          <w:rFonts w:ascii="Times New Roman" w:eastAsia="Times New Roman" w:hAnsi="Times New Roman" w:cs="Times New Roman"/>
          <w:color w:val="000000" w:themeColor="text1"/>
          <w:sz w:val="24"/>
          <w:szCs w:val="24"/>
          <w:lang w:eastAsia="en-IN"/>
        </w:rPr>
        <w:t>]</w:t>
      </w:r>
    </w:p>
    <w:p w14:paraId="066F7E35"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E4959B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Because</w:t>
      </w:r>
      <w:proofErr w:type="gramEnd"/>
      <w:r w:rsidRPr="007E2807">
        <w:rPr>
          <w:rFonts w:ascii="Times New Roman" w:eastAsia="Times New Roman" w:hAnsi="Times New Roman" w:cs="Times New Roman"/>
          <w:color w:val="000000" w:themeColor="text1"/>
          <w:sz w:val="24"/>
          <w:szCs w:val="24"/>
          <w:lang w:eastAsia="en-IN"/>
        </w:rPr>
        <w:t xml:space="preserve"> I flipped the frame, left is right, right is left.</w:t>
      </w:r>
    </w:p>
    <w:p w14:paraId="5F03D6F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temp</w:t>
      </w:r>
      <w:proofErr w:type="gram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leftEye</w:t>
      </w:r>
      <w:proofErr w:type="spellEnd"/>
    </w:p>
    <w:p w14:paraId="315A839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leftEye</w:t>
      </w:r>
      <w:proofErr w:type="spellEnd"/>
      <w:proofErr w:type="gram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rightEye</w:t>
      </w:r>
      <w:proofErr w:type="spellEnd"/>
    </w:p>
    <w:p w14:paraId="78772B1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rightEye</w:t>
      </w:r>
      <w:proofErr w:type="spellEnd"/>
      <w:proofErr w:type="gramEnd"/>
      <w:r w:rsidRPr="007E2807">
        <w:rPr>
          <w:rFonts w:ascii="Times New Roman" w:eastAsia="Times New Roman" w:hAnsi="Times New Roman" w:cs="Times New Roman"/>
          <w:color w:val="000000" w:themeColor="text1"/>
          <w:sz w:val="24"/>
          <w:szCs w:val="24"/>
          <w:lang w:eastAsia="en-IN"/>
        </w:rPr>
        <w:t xml:space="preserve"> = temp</w:t>
      </w:r>
    </w:p>
    <w:p w14:paraId="0EBD1F7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086E14A5"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Average the mouth aspect ratio together for both eyes</w:t>
      </w:r>
    </w:p>
    <w:p w14:paraId="021AB8B0"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mar</w:t>
      </w:r>
      <w:proofErr w:type="gram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mouth_aspect_ratio</w:t>
      </w:r>
      <w:proofErr w:type="spellEnd"/>
      <w:r w:rsidRPr="007E2807">
        <w:rPr>
          <w:rFonts w:ascii="Times New Roman" w:eastAsia="Times New Roman" w:hAnsi="Times New Roman" w:cs="Times New Roman"/>
          <w:color w:val="000000" w:themeColor="text1"/>
          <w:sz w:val="24"/>
          <w:szCs w:val="24"/>
          <w:lang w:eastAsia="en-IN"/>
        </w:rPr>
        <w:t>(mouth)</w:t>
      </w:r>
    </w:p>
    <w:p w14:paraId="562BFAF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leftEAR</w:t>
      </w:r>
      <w:proofErr w:type="spellEnd"/>
      <w:proofErr w:type="gram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eye_aspect_ratio</w:t>
      </w:r>
      <w:proofErr w:type="spellEnd"/>
      <w:r w:rsidRPr="007E2807">
        <w:rPr>
          <w:rFonts w:ascii="Times New Roman" w:eastAsia="Times New Roman" w:hAnsi="Times New Roman" w:cs="Times New Roman"/>
          <w:color w:val="000000" w:themeColor="text1"/>
          <w:sz w:val="24"/>
          <w:szCs w:val="24"/>
          <w:lang w:eastAsia="en-IN"/>
        </w:rPr>
        <w:t>(</w:t>
      </w:r>
      <w:proofErr w:type="spellStart"/>
      <w:r w:rsidRPr="007E2807">
        <w:rPr>
          <w:rFonts w:ascii="Times New Roman" w:eastAsia="Times New Roman" w:hAnsi="Times New Roman" w:cs="Times New Roman"/>
          <w:color w:val="000000" w:themeColor="text1"/>
          <w:sz w:val="24"/>
          <w:szCs w:val="24"/>
          <w:lang w:eastAsia="en-IN"/>
        </w:rPr>
        <w:t>leftEye</w:t>
      </w:r>
      <w:proofErr w:type="spellEnd"/>
      <w:r w:rsidRPr="007E2807">
        <w:rPr>
          <w:rFonts w:ascii="Times New Roman" w:eastAsia="Times New Roman" w:hAnsi="Times New Roman" w:cs="Times New Roman"/>
          <w:color w:val="000000" w:themeColor="text1"/>
          <w:sz w:val="24"/>
          <w:szCs w:val="24"/>
          <w:lang w:eastAsia="en-IN"/>
        </w:rPr>
        <w:t>)</w:t>
      </w:r>
    </w:p>
    <w:p w14:paraId="7048F84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rightEAR</w:t>
      </w:r>
      <w:proofErr w:type="spellEnd"/>
      <w:proofErr w:type="gram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eye_aspect_ratio</w:t>
      </w:r>
      <w:proofErr w:type="spellEnd"/>
      <w:r w:rsidRPr="007E2807">
        <w:rPr>
          <w:rFonts w:ascii="Times New Roman" w:eastAsia="Times New Roman" w:hAnsi="Times New Roman" w:cs="Times New Roman"/>
          <w:color w:val="000000" w:themeColor="text1"/>
          <w:sz w:val="24"/>
          <w:szCs w:val="24"/>
          <w:lang w:eastAsia="en-IN"/>
        </w:rPr>
        <w:t>(</w:t>
      </w:r>
      <w:proofErr w:type="spellStart"/>
      <w:r w:rsidRPr="007E2807">
        <w:rPr>
          <w:rFonts w:ascii="Times New Roman" w:eastAsia="Times New Roman" w:hAnsi="Times New Roman" w:cs="Times New Roman"/>
          <w:color w:val="000000" w:themeColor="text1"/>
          <w:sz w:val="24"/>
          <w:szCs w:val="24"/>
          <w:lang w:eastAsia="en-IN"/>
        </w:rPr>
        <w:t>rightEye</w:t>
      </w:r>
      <w:proofErr w:type="spellEnd"/>
      <w:r w:rsidRPr="007E2807">
        <w:rPr>
          <w:rFonts w:ascii="Times New Roman" w:eastAsia="Times New Roman" w:hAnsi="Times New Roman" w:cs="Times New Roman"/>
          <w:color w:val="000000" w:themeColor="text1"/>
          <w:sz w:val="24"/>
          <w:szCs w:val="24"/>
          <w:lang w:eastAsia="en-IN"/>
        </w:rPr>
        <w:t>)</w:t>
      </w:r>
    </w:p>
    <w:p w14:paraId="3A69C55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ear</w:t>
      </w:r>
      <w:proofErr w:type="gram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leftEAR</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rightEAR</w:t>
      </w:r>
      <w:proofErr w:type="spellEnd"/>
      <w:r w:rsidRPr="007E2807">
        <w:rPr>
          <w:rFonts w:ascii="Times New Roman" w:eastAsia="Times New Roman" w:hAnsi="Times New Roman" w:cs="Times New Roman"/>
          <w:color w:val="000000" w:themeColor="text1"/>
          <w:sz w:val="24"/>
          <w:szCs w:val="24"/>
          <w:lang w:eastAsia="en-IN"/>
        </w:rPr>
        <w:t>) / 2.0</w:t>
      </w:r>
    </w:p>
    <w:p w14:paraId="06C5472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diff_ear</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proofErr w:type="gramStart"/>
      <w:r w:rsidRPr="007E2807">
        <w:rPr>
          <w:rFonts w:ascii="Times New Roman" w:eastAsia="Times New Roman" w:hAnsi="Times New Roman" w:cs="Times New Roman"/>
          <w:color w:val="000000" w:themeColor="text1"/>
          <w:sz w:val="24"/>
          <w:szCs w:val="24"/>
          <w:lang w:eastAsia="en-IN"/>
        </w:rPr>
        <w:t>np.abs</w:t>
      </w:r>
      <w:proofErr w:type="spellEnd"/>
      <w:r w:rsidRPr="007E2807">
        <w:rPr>
          <w:rFonts w:ascii="Times New Roman" w:eastAsia="Times New Roman" w:hAnsi="Times New Roman" w:cs="Times New Roman"/>
          <w:color w:val="000000" w:themeColor="text1"/>
          <w:sz w:val="24"/>
          <w:szCs w:val="24"/>
          <w:lang w:eastAsia="en-IN"/>
        </w:rPr>
        <w:t>(</w:t>
      </w:r>
      <w:proofErr w:type="spellStart"/>
      <w:proofErr w:type="gramEnd"/>
      <w:r w:rsidRPr="007E2807">
        <w:rPr>
          <w:rFonts w:ascii="Times New Roman" w:eastAsia="Times New Roman" w:hAnsi="Times New Roman" w:cs="Times New Roman"/>
          <w:color w:val="000000" w:themeColor="text1"/>
          <w:sz w:val="24"/>
          <w:szCs w:val="24"/>
          <w:lang w:eastAsia="en-IN"/>
        </w:rPr>
        <w:t>leftEAR</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rightEAR</w:t>
      </w:r>
      <w:proofErr w:type="spellEnd"/>
      <w:r w:rsidRPr="007E2807">
        <w:rPr>
          <w:rFonts w:ascii="Times New Roman" w:eastAsia="Times New Roman" w:hAnsi="Times New Roman" w:cs="Times New Roman"/>
          <w:color w:val="000000" w:themeColor="text1"/>
          <w:sz w:val="24"/>
          <w:szCs w:val="24"/>
          <w:lang w:eastAsia="en-IN"/>
        </w:rPr>
        <w:t>)</w:t>
      </w:r>
    </w:p>
    <w:p w14:paraId="59471F6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188D48EE"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nose_point</w:t>
      </w:r>
      <w:proofErr w:type="spellEnd"/>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nose[</w:t>
      </w:r>
      <w:proofErr w:type="gramEnd"/>
      <w:r w:rsidRPr="007E2807">
        <w:rPr>
          <w:rFonts w:ascii="Times New Roman" w:eastAsia="Times New Roman" w:hAnsi="Times New Roman" w:cs="Times New Roman"/>
          <w:color w:val="000000" w:themeColor="text1"/>
          <w:sz w:val="24"/>
          <w:szCs w:val="24"/>
          <w:lang w:eastAsia="en-IN"/>
        </w:rPr>
        <w:t>3, 0], nose[3, 1])</w:t>
      </w:r>
    </w:p>
    <w:p w14:paraId="7F338C0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78EEF6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Compute the convex hull for the left and right eye, then</w:t>
      </w:r>
    </w:p>
    <w:p w14:paraId="4182678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visualize each of the eyes</w:t>
      </w:r>
    </w:p>
    <w:p w14:paraId="42CA99A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lastRenderedPageBreak/>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mouthHull</w:t>
      </w:r>
      <w:proofErr w:type="spellEnd"/>
      <w:proofErr w:type="gramEnd"/>
      <w:r w:rsidRPr="007E2807">
        <w:rPr>
          <w:rFonts w:ascii="Times New Roman" w:eastAsia="Times New Roman" w:hAnsi="Times New Roman" w:cs="Times New Roman"/>
          <w:color w:val="000000" w:themeColor="text1"/>
          <w:sz w:val="24"/>
          <w:szCs w:val="24"/>
          <w:lang w:eastAsia="en-IN"/>
        </w:rPr>
        <w:t xml:space="preserve"> = cv2.convexHull(mouth)</w:t>
      </w:r>
    </w:p>
    <w:p w14:paraId="7175A64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leftEyeHull</w:t>
      </w:r>
      <w:proofErr w:type="spellEnd"/>
      <w:proofErr w:type="gramEnd"/>
      <w:r w:rsidRPr="007E2807">
        <w:rPr>
          <w:rFonts w:ascii="Times New Roman" w:eastAsia="Times New Roman" w:hAnsi="Times New Roman" w:cs="Times New Roman"/>
          <w:color w:val="000000" w:themeColor="text1"/>
          <w:sz w:val="24"/>
          <w:szCs w:val="24"/>
          <w:lang w:eastAsia="en-IN"/>
        </w:rPr>
        <w:t xml:space="preserve"> = cv2.convexHull(</w:t>
      </w:r>
      <w:proofErr w:type="spellStart"/>
      <w:r w:rsidRPr="007E2807">
        <w:rPr>
          <w:rFonts w:ascii="Times New Roman" w:eastAsia="Times New Roman" w:hAnsi="Times New Roman" w:cs="Times New Roman"/>
          <w:color w:val="000000" w:themeColor="text1"/>
          <w:sz w:val="24"/>
          <w:szCs w:val="24"/>
          <w:lang w:eastAsia="en-IN"/>
        </w:rPr>
        <w:t>leftEye</w:t>
      </w:r>
      <w:proofErr w:type="spellEnd"/>
      <w:r w:rsidRPr="007E2807">
        <w:rPr>
          <w:rFonts w:ascii="Times New Roman" w:eastAsia="Times New Roman" w:hAnsi="Times New Roman" w:cs="Times New Roman"/>
          <w:color w:val="000000" w:themeColor="text1"/>
          <w:sz w:val="24"/>
          <w:szCs w:val="24"/>
          <w:lang w:eastAsia="en-IN"/>
        </w:rPr>
        <w:t>)</w:t>
      </w:r>
    </w:p>
    <w:p w14:paraId="497919B5"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rightEyeHull</w:t>
      </w:r>
      <w:proofErr w:type="spellEnd"/>
      <w:proofErr w:type="gramEnd"/>
      <w:r w:rsidRPr="007E2807">
        <w:rPr>
          <w:rFonts w:ascii="Times New Roman" w:eastAsia="Times New Roman" w:hAnsi="Times New Roman" w:cs="Times New Roman"/>
          <w:color w:val="000000" w:themeColor="text1"/>
          <w:sz w:val="24"/>
          <w:szCs w:val="24"/>
          <w:lang w:eastAsia="en-IN"/>
        </w:rPr>
        <w:t xml:space="preserve"> = cv2.convexHull(</w:t>
      </w:r>
      <w:proofErr w:type="spellStart"/>
      <w:r w:rsidRPr="007E2807">
        <w:rPr>
          <w:rFonts w:ascii="Times New Roman" w:eastAsia="Times New Roman" w:hAnsi="Times New Roman" w:cs="Times New Roman"/>
          <w:color w:val="000000" w:themeColor="text1"/>
          <w:sz w:val="24"/>
          <w:szCs w:val="24"/>
          <w:lang w:eastAsia="en-IN"/>
        </w:rPr>
        <w:t>rightEye</w:t>
      </w:r>
      <w:proofErr w:type="spellEnd"/>
      <w:r w:rsidRPr="007E2807">
        <w:rPr>
          <w:rFonts w:ascii="Times New Roman" w:eastAsia="Times New Roman" w:hAnsi="Times New Roman" w:cs="Times New Roman"/>
          <w:color w:val="000000" w:themeColor="text1"/>
          <w:sz w:val="24"/>
          <w:szCs w:val="24"/>
          <w:lang w:eastAsia="en-IN"/>
        </w:rPr>
        <w:t>)</w:t>
      </w:r>
    </w:p>
    <w:p w14:paraId="45DC10D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cv2.drawContours(</w:t>
      </w:r>
      <w:proofErr w:type="gramEnd"/>
      <w:r w:rsidRPr="007E2807">
        <w:rPr>
          <w:rFonts w:ascii="Times New Roman" w:eastAsia="Times New Roman" w:hAnsi="Times New Roman" w:cs="Times New Roman"/>
          <w:color w:val="000000" w:themeColor="text1"/>
          <w:sz w:val="24"/>
          <w:szCs w:val="24"/>
          <w:lang w:eastAsia="en-IN"/>
        </w:rPr>
        <w:t>frame, [</w:t>
      </w:r>
      <w:proofErr w:type="spellStart"/>
      <w:r w:rsidRPr="007E2807">
        <w:rPr>
          <w:rFonts w:ascii="Times New Roman" w:eastAsia="Times New Roman" w:hAnsi="Times New Roman" w:cs="Times New Roman"/>
          <w:color w:val="000000" w:themeColor="text1"/>
          <w:sz w:val="24"/>
          <w:szCs w:val="24"/>
          <w:lang w:eastAsia="en-IN"/>
        </w:rPr>
        <w:t>mouthHull</w:t>
      </w:r>
      <w:proofErr w:type="spellEnd"/>
      <w:r w:rsidRPr="007E2807">
        <w:rPr>
          <w:rFonts w:ascii="Times New Roman" w:eastAsia="Times New Roman" w:hAnsi="Times New Roman" w:cs="Times New Roman"/>
          <w:color w:val="000000" w:themeColor="text1"/>
          <w:sz w:val="24"/>
          <w:szCs w:val="24"/>
          <w:lang w:eastAsia="en-IN"/>
        </w:rPr>
        <w:t>], -1, YELLOW_COLOR, 1)</w:t>
      </w:r>
    </w:p>
    <w:p w14:paraId="267EEB0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cv2.drawContours(</w:t>
      </w:r>
      <w:proofErr w:type="gramEnd"/>
      <w:r w:rsidRPr="007E2807">
        <w:rPr>
          <w:rFonts w:ascii="Times New Roman" w:eastAsia="Times New Roman" w:hAnsi="Times New Roman" w:cs="Times New Roman"/>
          <w:color w:val="000000" w:themeColor="text1"/>
          <w:sz w:val="24"/>
          <w:szCs w:val="24"/>
          <w:lang w:eastAsia="en-IN"/>
        </w:rPr>
        <w:t>frame, [</w:t>
      </w:r>
      <w:proofErr w:type="spellStart"/>
      <w:r w:rsidRPr="007E2807">
        <w:rPr>
          <w:rFonts w:ascii="Times New Roman" w:eastAsia="Times New Roman" w:hAnsi="Times New Roman" w:cs="Times New Roman"/>
          <w:color w:val="000000" w:themeColor="text1"/>
          <w:sz w:val="24"/>
          <w:szCs w:val="24"/>
          <w:lang w:eastAsia="en-IN"/>
        </w:rPr>
        <w:t>leftEyeHull</w:t>
      </w:r>
      <w:proofErr w:type="spellEnd"/>
      <w:r w:rsidRPr="007E2807">
        <w:rPr>
          <w:rFonts w:ascii="Times New Roman" w:eastAsia="Times New Roman" w:hAnsi="Times New Roman" w:cs="Times New Roman"/>
          <w:color w:val="000000" w:themeColor="text1"/>
          <w:sz w:val="24"/>
          <w:szCs w:val="24"/>
          <w:lang w:eastAsia="en-IN"/>
        </w:rPr>
        <w:t>], -1, YELLOW_COLOR, 1)</w:t>
      </w:r>
    </w:p>
    <w:p w14:paraId="6E0AA2E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cv2.drawContours(</w:t>
      </w:r>
      <w:proofErr w:type="gramEnd"/>
      <w:r w:rsidRPr="007E2807">
        <w:rPr>
          <w:rFonts w:ascii="Times New Roman" w:eastAsia="Times New Roman" w:hAnsi="Times New Roman" w:cs="Times New Roman"/>
          <w:color w:val="000000" w:themeColor="text1"/>
          <w:sz w:val="24"/>
          <w:szCs w:val="24"/>
          <w:lang w:eastAsia="en-IN"/>
        </w:rPr>
        <w:t>frame, [</w:t>
      </w:r>
      <w:proofErr w:type="spellStart"/>
      <w:r w:rsidRPr="007E2807">
        <w:rPr>
          <w:rFonts w:ascii="Times New Roman" w:eastAsia="Times New Roman" w:hAnsi="Times New Roman" w:cs="Times New Roman"/>
          <w:color w:val="000000" w:themeColor="text1"/>
          <w:sz w:val="24"/>
          <w:szCs w:val="24"/>
          <w:lang w:eastAsia="en-IN"/>
        </w:rPr>
        <w:t>rightEyeHull</w:t>
      </w:r>
      <w:proofErr w:type="spellEnd"/>
      <w:r w:rsidRPr="007E2807">
        <w:rPr>
          <w:rFonts w:ascii="Times New Roman" w:eastAsia="Times New Roman" w:hAnsi="Times New Roman" w:cs="Times New Roman"/>
          <w:color w:val="000000" w:themeColor="text1"/>
          <w:sz w:val="24"/>
          <w:szCs w:val="24"/>
          <w:lang w:eastAsia="en-IN"/>
        </w:rPr>
        <w:t>], -1, YELLOW_COLOR, 1)</w:t>
      </w:r>
    </w:p>
    <w:p w14:paraId="2919AAA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58B49E0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for</w:t>
      </w:r>
      <w:proofErr w:type="gramEnd"/>
      <w:r w:rsidRPr="007E2807">
        <w:rPr>
          <w:rFonts w:ascii="Times New Roman" w:eastAsia="Times New Roman" w:hAnsi="Times New Roman" w:cs="Times New Roman"/>
          <w:color w:val="000000" w:themeColor="text1"/>
          <w:sz w:val="24"/>
          <w:szCs w:val="24"/>
          <w:lang w:eastAsia="en-IN"/>
        </w:rPr>
        <w:t xml:space="preserve"> (x, y) in </w:t>
      </w:r>
      <w:proofErr w:type="spellStart"/>
      <w:r w:rsidRPr="007E2807">
        <w:rPr>
          <w:rFonts w:ascii="Times New Roman" w:eastAsia="Times New Roman" w:hAnsi="Times New Roman" w:cs="Times New Roman"/>
          <w:color w:val="000000" w:themeColor="text1"/>
          <w:sz w:val="24"/>
          <w:szCs w:val="24"/>
          <w:lang w:eastAsia="en-IN"/>
        </w:rPr>
        <w:t>np.concatenate</w:t>
      </w:r>
      <w:proofErr w:type="spellEnd"/>
      <w:r w:rsidRPr="007E2807">
        <w:rPr>
          <w:rFonts w:ascii="Times New Roman" w:eastAsia="Times New Roman" w:hAnsi="Times New Roman" w:cs="Times New Roman"/>
          <w:color w:val="000000" w:themeColor="text1"/>
          <w:sz w:val="24"/>
          <w:szCs w:val="24"/>
          <w:lang w:eastAsia="en-IN"/>
        </w:rPr>
        <w:t xml:space="preserve">((mouth, </w:t>
      </w:r>
      <w:proofErr w:type="spellStart"/>
      <w:r w:rsidRPr="007E2807">
        <w:rPr>
          <w:rFonts w:ascii="Times New Roman" w:eastAsia="Times New Roman" w:hAnsi="Times New Roman" w:cs="Times New Roman"/>
          <w:color w:val="000000" w:themeColor="text1"/>
          <w:sz w:val="24"/>
          <w:szCs w:val="24"/>
          <w:lang w:eastAsia="en-IN"/>
        </w:rPr>
        <w:t>leftEye</w:t>
      </w:r>
      <w:proofErr w:type="spell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rightEye</w:t>
      </w:r>
      <w:proofErr w:type="spellEnd"/>
      <w:r w:rsidRPr="007E2807">
        <w:rPr>
          <w:rFonts w:ascii="Times New Roman" w:eastAsia="Times New Roman" w:hAnsi="Times New Roman" w:cs="Times New Roman"/>
          <w:color w:val="000000" w:themeColor="text1"/>
          <w:sz w:val="24"/>
          <w:szCs w:val="24"/>
          <w:lang w:eastAsia="en-IN"/>
        </w:rPr>
        <w:t>), axis=0):</w:t>
      </w:r>
    </w:p>
    <w:p w14:paraId="241EAEA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cv2.circle(</w:t>
      </w:r>
      <w:proofErr w:type="gramEnd"/>
      <w:r w:rsidRPr="007E2807">
        <w:rPr>
          <w:rFonts w:ascii="Times New Roman" w:eastAsia="Times New Roman" w:hAnsi="Times New Roman" w:cs="Times New Roman"/>
          <w:color w:val="000000" w:themeColor="text1"/>
          <w:sz w:val="24"/>
          <w:szCs w:val="24"/>
          <w:lang w:eastAsia="en-IN"/>
        </w:rPr>
        <w:t>frame, (x, y), 2, GREEN_COLOR, -1)</w:t>
      </w:r>
    </w:p>
    <w:p w14:paraId="481F4D8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3ED2BF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Check to see if the eye aspect ratio is below the blink</w:t>
      </w:r>
    </w:p>
    <w:p w14:paraId="6CBCCEB0"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threshold</w:t>
      </w:r>
      <w:proofErr w:type="gramEnd"/>
      <w:r w:rsidRPr="007E2807">
        <w:rPr>
          <w:rFonts w:ascii="Times New Roman" w:eastAsia="Times New Roman" w:hAnsi="Times New Roman" w:cs="Times New Roman"/>
          <w:color w:val="000000" w:themeColor="text1"/>
          <w:sz w:val="24"/>
          <w:szCs w:val="24"/>
          <w:lang w:eastAsia="en-IN"/>
        </w:rPr>
        <w:t>, and if so, increment the blink frame counter</w:t>
      </w:r>
    </w:p>
    <w:p w14:paraId="2252310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diff_ear</w:t>
      </w:r>
      <w:proofErr w:type="spellEnd"/>
      <w:r w:rsidRPr="007E2807">
        <w:rPr>
          <w:rFonts w:ascii="Times New Roman" w:eastAsia="Times New Roman" w:hAnsi="Times New Roman" w:cs="Times New Roman"/>
          <w:color w:val="000000" w:themeColor="text1"/>
          <w:sz w:val="24"/>
          <w:szCs w:val="24"/>
          <w:lang w:eastAsia="en-IN"/>
        </w:rPr>
        <w:t xml:space="preserve"> &gt; WINK_AR_DIFF_THRESH:</w:t>
      </w:r>
    </w:p>
    <w:p w14:paraId="46305D9E"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4884627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leftEAR</w:t>
      </w:r>
      <w:proofErr w:type="spellEnd"/>
      <w:r w:rsidRPr="007E2807">
        <w:rPr>
          <w:rFonts w:ascii="Times New Roman" w:eastAsia="Times New Roman" w:hAnsi="Times New Roman" w:cs="Times New Roman"/>
          <w:color w:val="000000" w:themeColor="text1"/>
          <w:sz w:val="24"/>
          <w:szCs w:val="24"/>
          <w:lang w:eastAsia="en-IN"/>
        </w:rPr>
        <w:t xml:space="preserve"> &lt; </w:t>
      </w:r>
      <w:proofErr w:type="spellStart"/>
      <w:r w:rsidRPr="007E2807">
        <w:rPr>
          <w:rFonts w:ascii="Times New Roman" w:eastAsia="Times New Roman" w:hAnsi="Times New Roman" w:cs="Times New Roman"/>
          <w:color w:val="000000" w:themeColor="text1"/>
          <w:sz w:val="24"/>
          <w:szCs w:val="24"/>
          <w:lang w:eastAsia="en-IN"/>
        </w:rPr>
        <w:t>rightEAR</w:t>
      </w:r>
      <w:proofErr w:type="spellEnd"/>
      <w:r w:rsidRPr="007E2807">
        <w:rPr>
          <w:rFonts w:ascii="Times New Roman" w:eastAsia="Times New Roman" w:hAnsi="Times New Roman" w:cs="Times New Roman"/>
          <w:color w:val="000000" w:themeColor="text1"/>
          <w:sz w:val="24"/>
          <w:szCs w:val="24"/>
          <w:lang w:eastAsia="en-IN"/>
        </w:rPr>
        <w:t>:</w:t>
      </w:r>
    </w:p>
    <w:p w14:paraId="19C1866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leftEAR</w:t>
      </w:r>
      <w:proofErr w:type="spellEnd"/>
      <w:r w:rsidRPr="007E2807">
        <w:rPr>
          <w:rFonts w:ascii="Times New Roman" w:eastAsia="Times New Roman" w:hAnsi="Times New Roman" w:cs="Times New Roman"/>
          <w:color w:val="000000" w:themeColor="text1"/>
          <w:sz w:val="24"/>
          <w:szCs w:val="24"/>
          <w:lang w:eastAsia="en-IN"/>
        </w:rPr>
        <w:t xml:space="preserve"> &lt; EYE_AR_THRESH:</w:t>
      </w:r>
    </w:p>
    <w:p w14:paraId="304E193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WINK_COUNTER += 1</w:t>
      </w:r>
    </w:p>
    <w:p w14:paraId="3F299610"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396ECA2A"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WINK_COUNTER &gt; WINK_CONSECUTIVE_FRAMES:</w:t>
      </w:r>
    </w:p>
    <w:p w14:paraId="6A4E8BB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pag.click</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button='left')</w:t>
      </w:r>
    </w:p>
    <w:p w14:paraId="6253D3B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44EEB9B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WINK_COUNTER = 0</w:t>
      </w:r>
    </w:p>
    <w:p w14:paraId="1557D3AA"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655FD1F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elif</w:t>
      </w:r>
      <w:proofErr w:type="spellEnd"/>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leftEAR</w:t>
      </w:r>
      <w:proofErr w:type="spellEnd"/>
      <w:r w:rsidRPr="007E2807">
        <w:rPr>
          <w:rFonts w:ascii="Times New Roman" w:eastAsia="Times New Roman" w:hAnsi="Times New Roman" w:cs="Times New Roman"/>
          <w:color w:val="000000" w:themeColor="text1"/>
          <w:sz w:val="24"/>
          <w:szCs w:val="24"/>
          <w:lang w:eastAsia="en-IN"/>
        </w:rPr>
        <w:t xml:space="preserve"> &gt; </w:t>
      </w:r>
      <w:proofErr w:type="spellStart"/>
      <w:r w:rsidRPr="007E2807">
        <w:rPr>
          <w:rFonts w:ascii="Times New Roman" w:eastAsia="Times New Roman" w:hAnsi="Times New Roman" w:cs="Times New Roman"/>
          <w:color w:val="000000" w:themeColor="text1"/>
          <w:sz w:val="24"/>
          <w:szCs w:val="24"/>
          <w:lang w:eastAsia="en-IN"/>
        </w:rPr>
        <w:t>rightEAR</w:t>
      </w:r>
      <w:proofErr w:type="spellEnd"/>
      <w:r w:rsidRPr="007E2807">
        <w:rPr>
          <w:rFonts w:ascii="Times New Roman" w:eastAsia="Times New Roman" w:hAnsi="Times New Roman" w:cs="Times New Roman"/>
          <w:color w:val="000000" w:themeColor="text1"/>
          <w:sz w:val="24"/>
          <w:szCs w:val="24"/>
          <w:lang w:eastAsia="en-IN"/>
        </w:rPr>
        <w:t>:</w:t>
      </w:r>
    </w:p>
    <w:p w14:paraId="2807975A"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rightEAR</w:t>
      </w:r>
      <w:proofErr w:type="spellEnd"/>
      <w:r w:rsidRPr="007E2807">
        <w:rPr>
          <w:rFonts w:ascii="Times New Roman" w:eastAsia="Times New Roman" w:hAnsi="Times New Roman" w:cs="Times New Roman"/>
          <w:color w:val="000000" w:themeColor="text1"/>
          <w:sz w:val="24"/>
          <w:szCs w:val="24"/>
          <w:lang w:eastAsia="en-IN"/>
        </w:rPr>
        <w:t xml:space="preserve"> &lt; EYE_AR_THRESH:</w:t>
      </w:r>
    </w:p>
    <w:p w14:paraId="4646134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lastRenderedPageBreak/>
        <w:t xml:space="preserve">                    WINK_COUNTER += 1</w:t>
      </w:r>
    </w:p>
    <w:p w14:paraId="095DDAB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09B7A9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WINK_COUNTER &gt; WINK_CONSECUTIVE_FRAMES:</w:t>
      </w:r>
    </w:p>
    <w:p w14:paraId="17BBA95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pag.click</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button='right')</w:t>
      </w:r>
    </w:p>
    <w:p w14:paraId="155CFD7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2B74D6A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WINK_COUNTER = 0</w:t>
      </w:r>
    </w:p>
    <w:p w14:paraId="3C5AF03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else</w:t>
      </w:r>
      <w:proofErr w:type="gramEnd"/>
      <w:r w:rsidRPr="007E2807">
        <w:rPr>
          <w:rFonts w:ascii="Times New Roman" w:eastAsia="Times New Roman" w:hAnsi="Times New Roman" w:cs="Times New Roman"/>
          <w:color w:val="000000" w:themeColor="text1"/>
          <w:sz w:val="24"/>
          <w:szCs w:val="24"/>
          <w:lang w:eastAsia="en-IN"/>
        </w:rPr>
        <w:t>:</w:t>
      </w:r>
    </w:p>
    <w:p w14:paraId="07BE9FB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WINK_COUNTER = 0</w:t>
      </w:r>
    </w:p>
    <w:p w14:paraId="3701DD4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else</w:t>
      </w:r>
      <w:proofErr w:type="gramEnd"/>
      <w:r w:rsidRPr="007E2807">
        <w:rPr>
          <w:rFonts w:ascii="Times New Roman" w:eastAsia="Times New Roman" w:hAnsi="Times New Roman" w:cs="Times New Roman"/>
          <w:color w:val="000000" w:themeColor="text1"/>
          <w:sz w:val="24"/>
          <w:szCs w:val="24"/>
          <w:lang w:eastAsia="en-IN"/>
        </w:rPr>
        <w:t>:</w:t>
      </w:r>
    </w:p>
    <w:p w14:paraId="5D922C8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ear &lt;= EYE_AR_THRESH:</w:t>
      </w:r>
    </w:p>
    <w:p w14:paraId="4BC2308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EYE_COUNTER += 1</w:t>
      </w:r>
    </w:p>
    <w:p w14:paraId="73CD42F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248F3BA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EYE_COUNTER &gt; EYE_AR_CONSECUTIVE_FRAMES:</w:t>
      </w:r>
    </w:p>
    <w:p w14:paraId="25F1210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SCROLL_MODE = not SCROLL_MODE</w:t>
      </w:r>
    </w:p>
    <w:p w14:paraId="2E8C164E"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INPUT_MODE = not INPUT_MODE</w:t>
      </w:r>
    </w:p>
    <w:p w14:paraId="4F407A3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EYE_COUNTER = 0</w:t>
      </w:r>
    </w:p>
    <w:p w14:paraId="779E501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0F72C18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nose</w:t>
      </w:r>
      <w:proofErr w:type="gramEnd"/>
      <w:r w:rsidRPr="007E2807">
        <w:rPr>
          <w:rFonts w:ascii="Times New Roman" w:eastAsia="Times New Roman" w:hAnsi="Times New Roman" w:cs="Times New Roman"/>
          <w:color w:val="000000" w:themeColor="text1"/>
          <w:sz w:val="24"/>
          <w:szCs w:val="24"/>
          <w:lang w:eastAsia="en-IN"/>
        </w:rPr>
        <w:t xml:space="preserve"> point to draw a bounding box around it</w:t>
      </w:r>
    </w:p>
    <w:p w14:paraId="4077C6D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4E13FBA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else</w:t>
      </w:r>
      <w:proofErr w:type="gramEnd"/>
      <w:r w:rsidRPr="007E2807">
        <w:rPr>
          <w:rFonts w:ascii="Times New Roman" w:eastAsia="Times New Roman" w:hAnsi="Times New Roman" w:cs="Times New Roman"/>
          <w:color w:val="000000" w:themeColor="text1"/>
          <w:sz w:val="24"/>
          <w:szCs w:val="24"/>
          <w:lang w:eastAsia="en-IN"/>
        </w:rPr>
        <w:t>:</w:t>
      </w:r>
    </w:p>
    <w:p w14:paraId="6FAADFF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EYE_COUNTER = 0</w:t>
      </w:r>
    </w:p>
    <w:p w14:paraId="095E981E"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WINK_COUNTER = 0</w:t>
      </w:r>
    </w:p>
    <w:p w14:paraId="0CFE6FC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1812AD3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mar &gt; MOUTH_AR_THRESH:</w:t>
      </w:r>
    </w:p>
    <w:p w14:paraId="1F8CBA6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MOUTH_COUNTER += 1</w:t>
      </w:r>
    </w:p>
    <w:p w14:paraId="74D6DE1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21259A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MOUTH_COUNTER &gt;= MOUTH_AR_CONSECUTIVE_FRAMES:</w:t>
      </w:r>
    </w:p>
    <w:p w14:paraId="4505C13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the alarm is not on, turn it on</w:t>
      </w:r>
    </w:p>
    <w:p w14:paraId="08D256B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INPUT_MODE = not INPUT_MODE</w:t>
      </w:r>
    </w:p>
    <w:p w14:paraId="0854738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SCROLL_MODE = not SCROLL_MODE</w:t>
      </w:r>
    </w:p>
    <w:p w14:paraId="2AE0065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MOUTH_COUNTER = 0</w:t>
      </w:r>
    </w:p>
    <w:p w14:paraId="6F5FEF5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ANCHOR_POINT = </w:t>
      </w:r>
      <w:proofErr w:type="spellStart"/>
      <w:r w:rsidRPr="007E2807">
        <w:rPr>
          <w:rFonts w:ascii="Times New Roman" w:eastAsia="Times New Roman" w:hAnsi="Times New Roman" w:cs="Times New Roman"/>
          <w:color w:val="000000" w:themeColor="text1"/>
          <w:sz w:val="24"/>
          <w:szCs w:val="24"/>
          <w:lang w:eastAsia="en-IN"/>
        </w:rPr>
        <w:t>nose_point</w:t>
      </w:r>
      <w:proofErr w:type="spellEnd"/>
    </w:p>
    <w:p w14:paraId="4E6E2EEE"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40B353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else</w:t>
      </w:r>
      <w:proofErr w:type="gramEnd"/>
      <w:r w:rsidRPr="007E2807">
        <w:rPr>
          <w:rFonts w:ascii="Times New Roman" w:eastAsia="Times New Roman" w:hAnsi="Times New Roman" w:cs="Times New Roman"/>
          <w:color w:val="000000" w:themeColor="text1"/>
          <w:sz w:val="24"/>
          <w:szCs w:val="24"/>
          <w:lang w:eastAsia="en-IN"/>
        </w:rPr>
        <w:t>:</w:t>
      </w:r>
    </w:p>
    <w:p w14:paraId="6D04F670"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MOUTH_COUNTER = 0</w:t>
      </w:r>
    </w:p>
    <w:p w14:paraId="726F0BEA"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2928F92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INPUT_MODE:</w:t>
      </w:r>
    </w:p>
    <w:p w14:paraId="23EA613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cv2.putText(</w:t>
      </w:r>
      <w:proofErr w:type="gramEnd"/>
      <w:r w:rsidRPr="007E2807">
        <w:rPr>
          <w:rFonts w:ascii="Times New Roman" w:eastAsia="Times New Roman" w:hAnsi="Times New Roman" w:cs="Times New Roman"/>
          <w:color w:val="000000" w:themeColor="text1"/>
          <w:sz w:val="24"/>
          <w:szCs w:val="24"/>
          <w:lang w:eastAsia="en-IN"/>
        </w:rPr>
        <w:t>frame, "READING INPUT!", (10, 30), cv2.FONT_HERSHEY_SIMPLEX, 0.7, RED_COLOR, 2)</w:t>
      </w:r>
    </w:p>
    <w:p w14:paraId="719F9ED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x</w:t>
      </w:r>
      <w:proofErr w:type="gramEnd"/>
      <w:r w:rsidRPr="007E2807">
        <w:rPr>
          <w:rFonts w:ascii="Times New Roman" w:eastAsia="Times New Roman" w:hAnsi="Times New Roman" w:cs="Times New Roman"/>
          <w:color w:val="000000" w:themeColor="text1"/>
          <w:sz w:val="24"/>
          <w:szCs w:val="24"/>
          <w:lang w:eastAsia="en-IN"/>
        </w:rPr>
        <w:t>, y = ANCHOR_POINT</w:t>
      </w:r>
    </w:p>
    <w:p w14:paraId="139CA81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nx</w:t>
      </w:r>
      <w:proofErr w:type="spellEnd"/>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ny</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nose_point</w:t>
      </w:r>
      <w:proofErr w:type="spellEnd"/>
    </w:p>
    <w:p w14:paraId="7BE9776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w</w:t>
      </w:r>
      <w:proofErr w:type="gramEnd"/>
      <w:r w:rsidRPr="007E2807">
        <w:rPr>
          <w:rFonts w:ascii="Times New Roman" w:eastAsia="Times New Roman" w:hAnsi="Times New Roman" w:cs="Times New Roman"/>
          <w:color w:val="000000" w:themeColor="text1"/>
          <w:sz w:val="24"/>
          <w:szCs w:val="24"/>
          <w:lang w:eastAsia="en-IN"/>
        </w:rPr>
        <w:t>, h = 60, 35</w:t>
      </w:r>
    </w:p>
    <w:p w14:paraId="4696D70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multiple</w:t>
      </w:r>
      <w:proofErr w:type="gramEnd"/>
      <w:r w:rsidRPr="007E2807">
        <w:rPr>
          <w:rFonts w:ascii="Times New Roman" w:eastAsia="Times New Roman" w:hAnsi="Times New Roman" w:cs="Times New Roman"/>
          <w:color w:val="000000" w:themeColor="text1"/>
          <w:sz w:val="24"/>
          <w:szCs w:val="24"/>
          <w:lang w:eastAsia="en-IN"/>
        </w:rPr>
        <w:t xml:space="preserve"> = 1</w:t>
      </w:r>
    </w:p>
    <w:p w14:paraId="23C4FAB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cv2.rectangle(</w:t>
      </w:r>
      <w:proofErr w:type="gramEnd"/>
      <w:r w:rsidRPr="007E2807">
        <w:rPr>
          <w:rFonts w:ascii="Times New Roman" w:eastAsia="Times New Roman" w:hAnsi="Times New Roman" w:cs="Times New Roman"/>
          <w:color w:val="000000" w:themeColor="text1"/>
          <w:sz w:val="24"/>
          <w:szCs w:val="24"/>
          <w:lang w:eastAsia="en-IN"/>
        </w:rPr>
        <w:t>frame, (x - w, y - h), (x + w, y + h), GREEN_COLOR, 2)</w:t>
      </w:r>
    </w:p>
    <w:p w14:paraId="56D42FE0"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cv2.line(</w:t>
      </w:r>
      <w:proofErr w:type="gramEnd"/>
      <w:r w:rsidRPr="007E2807">
        <w:rPr>
          <w:rFonts w:ascii="Times New Roman" w:eastAsia="Times New Roman" w:hAnsi="Times New Roman" w:cs="Times New Roman"/>
          <w:color w:val="000000" w:themeColor="text1"/>
          <w:sz w:val="24"/>
          <w:szCs w:val="24"/>
          <w:lang w:eastAsia="en-IN"/>
        </w:rPr>
        <w:t xml:space="preserve">frame, ANCHOR_POINT, </w:t>
      </w:r>
      <w:proofErr w:type="spellStart"/>
      <w:r w:rsidRPr="007E2807">
        <w:rPr>
          <w:rFonts w:ascii="Times New Roman" w:eastAsia="Times New Roman" w:hAnsi="Times New Roman" w:cs="Times New Roman"/>
          <w:color w:val="000000" w:themeColor="text1"/>
          <w:sz w:val="24"/>
          <w:szCs w:val="24"/>
          <w:lang w:eastAsia="en-IN"/>
        </w:rPr>
        <w:t>nose_point</w:t>
      </w:r>
      <w:proofErr w:type="spellEnd"/>
      <w:r w:rsidRPr="007E2807">
        <w:rPr>
          <w:rFonts w:ascii="Times New Roman" w:eastAsia="Times New Roman" w:hAnsi="Times New Roman" w:cs="Times New Roman"/>
          <w:color w:val="000000" w:themeColor="text1"/>
          <w:sz w:val="24"/>
          <w:szCs w:val="24"/>
          <w:lang w:eastAsia="en-IN"/>
        </w:rPr>
        <w:t>, BLUE_COLOR, 2)</w:t>
      </w:r>
    </w:p>
    <w:p w14:paraId="253D90F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45EE755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dir</w:t>
      </w:r>
      <w:proofErr w:type="spellEnd"/>
      <w:proofErr w:type="gramEnd"/>
      <w:r w:rsidRPr="007E2807">
        <w:rPr>
          <w:rFonts w:ascii="Times New Roman" w:eastAsia="Times New Roman" w:hAnsi="Times New Roman" w:cs="Times New Roman"/>
          <w:color w:val="000000" w:themeColor="text1"/>
          <w:sz w:val="24"/>
          <w:szCs w:val="24"/>
          <w:lang w:eastAsia="en-IN"/>
        </w:rPr>
        <w:t xml:space="preserve"> = direction(</w:t>
      </w:r>
      <w:proofErr w:type="spellStart"/>
      <w:r w:rsidRPr="007E2807">
        <w:rPr>
          <w:rFonts w:ascii="Times New Roman" w:eastAsia="Times New Roman" w:hAnsi="Times New Roman" w:cs="Times New Roman"/>
          <w:color w:val="000000" w:themeColor="text1"/>
          <w:sz w:val="24"/>
          <w:szCs w:val="24"/>
          <w:lang w:eastAsia="en-IN"/>
        </w:rPr>
        <w:t>nose_point</w:t>
      </w:r>
      <w:proofErr w:type="spellEnd"/>
      <w:r w:rsidRPr="007E2807">
        <w:rPr>
          <w:rFonts w:ascii="Times New Roman" w:eastAsia="Times New Roman" w:hAnsi="Times New Roman" w:cs="Times New Roman"/>
          <w:color w:val="000000" w:themeColor="text1"/>
          <w:sz w:val="24"/>
          <w:szCs w:val="24"/>
          <w:lang w:eastAsia="en-IN"/>
        </w:rPr>
        <w:t>, ANCHOR_POINT, w, h)</w:t>
      </w:r>
    </w:p>
    <w:p w14:paraId="6817A9B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cv2.putText(</w:t>
      </w:r>
      <w:proofErr w:type="gramEnd"/>
      <w:r w:rsidRPr="007E2807">
        <w:rPr>
          <w:rFonts w:ascii="Times New Roman" w:eastAsia="Times New Roman" w:hAnsi="Times New Roman" w:cs="Times New Roman"/>
          <w:color w:val="000000" w:themeColor="text1"/>
          <w:sz w:val="24"/>
          <w:szCs w:val="24"/>
          <w:lang w:eastAsia="en-IN"/>
        </w:rPr>
        <w:t xml:space="preserve">frame, </w:t>
      </w:r>
      <w:proofErr w:type="spellStart"/>
      <w:r w:rsidRPr="007E2807">
        <w:rPr>
          <w:rFonts w:ascii="Times New Roman" w:eastAsia="Times New Roman" w:hAnsi="Times New Roman" w:cs="Times New Roman"/>
          <w:color w:val="000000" w:themeColor="text1"/>
          <w:sz w:val="24"/>
          <w:szCs w:val="24"/>
          <w:lang w:eastAsia="en-IN"/>
        </w:rPr>
        <w:t>dir.upper</w:t>
      </w:r>
      <w:proofErr w:type="spellEnd"/>
      <w:r w:rsidRPr="007E2807">
        <w:rPr>
          <w:rFonts w:ascii="Times New Roman" w:eastAsia="Times New Roman" w:hAnsi="Times New Roman" w:cs="Times New Roman"/>
          <w:color w:val="000000" w:themeColor="text1"/>
          <w:sz w:val="24"/>
          <w:szCs w:val="24"/>
          <w:lang w:eastAsia="en-IN"/>
        </w:rPr>
        <w:t>(), (10, 90), cv2.FONT_HERSHEY_SIMPLEX, 0.7, RED_COLOR, 2)</w:t>
      </w:r>
    </w:p>
    <w:p w14:paraId="6ED6FD5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drag</w:t>
      </w:r>
      <w:proofErr w:type="gramEnd"/>
      <w:r w:rsidRPr="007E2807">
        <w:rPr>
          <w:rFonts w:ascii="Times New Roman" w:eastAsia="Times New Roman" w:hAnsi="Times New Roman" w:cs="Times New Roman"/>
          <w:color w:val="000000" w:themeColor="text1"/>
          <w:sz w:val="24"/>
          <w:szCs w:val="24"/>
          <w:lang w:eastAsia="en-IN"/>
        </w:rPr>
        <w:t xml:space="preserve"> = 18</w:t>
      </w:r>
    </w:p>
    <w:p w14:paraId="48C2CCD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lastRenderedPageBreak/>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dir</w:t>
      </w:r>
      <w:proofErr w:type="spellEnd"/>
      <w:r w:rsidRPr="007E2807">
        <w:rPr>
          <w:rFonts w:ascii="Times New Roman" w:eastAsia="Times New Roman" w:hAnsi="Times New Roman" w:cs="Times New Roman"/>
          <w:color w:val="000000" w:themeColor="text1"/>
          <w:sz w:val="24"/>
          <w:szCs w:val="24"/>
          <w:lang w:eastAsia="en-IN"/>
        </w:rPr>
        <w:t xml:space="preserve"> == 'right':</w:t>
      </w:r>
    </w:p>
    <w:p w14:paraId="7439889B"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pag.moveRel</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drag, 0)</w:t>
      </w:r>
    </w:p>
    <w:p w14:paraId="5E3A921A"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elif</w:t>
      </w:r>
      <w:proofErr w:type="spellEnd"/>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dir</w:t>
      </w:r>
      <w:proofErr w:type="spellEnd"/>
      <w:r w:rsidRPr="007E2807">
        <w:rPr>
          <w:rFonts w:ascii="Times New Roman" w:eastAsia="Times New Roman" w:hAnsi="Times New Roman" w:cs="Times New Roman"/>
          <w:color w:val="000000" w:themeColor="text1"/>
          <w:sz w:val="24"/>
          <w:szCs w:val="24"/>
          <w:lang w:eastAsia="en-IN"/>
        </w:rPr>
        <w:t xml:space="preserve"> == 'left':</w:t>
      </w:r>
    </w:p>
    <w:p w14:paraId="0803C99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pag.moveRel</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-drag, 0)</w:t>
      </w:r>
    </w:p>
    <w:p w14:paraId="145946A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elif</w:t>
      </w:r>
      <w:proofErr w:type="spellEnd"/>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dir</w:t>
      </w:r>
      <w:proofErr w:type="spellEnd"/>
      <w:r w:rsidRPr="007E2807">
        <w:rPr>
          <w:rFonts w:ascii="Times New Roman" w:eastAsia="Times New Roman" w:hAnsi="Times New Roman" w:cs="Times New Roman"/>
          <w:color w:val="000000" w:themeColor="text1"/>
          <w:sz w:val="24"/>
          <w:szCs w:val="24"/>
          <w:lang w:eastAsia="en-IN"/>
        </w:rPr>
        <w:t xml:space="preserve"> == 'up':</w:t>
      </w:r>
    </w:p>
    <w:p w14:paraId="3FF923C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SCROLL_MODE:</w:t>
      </w:r>
    </w:p>
    <w:p w14:paraId="53DD72D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pag.scroll</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40)</w:t>
      </w:r>
    </w:p>
    <w:p w14:paraId="718B5FC5"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else</w:t>
      </w:r>
      <w:proofErr w:type="gramEnd"/>
      <w:r w:rsidRPr="007E2807">
        <w:rPr>
          <w:rFonts w:ascii="Times New Roman" w:eastAsia="Times New Roman" w:hAnsi="Times New Roman" w:cs="Times New Roman"/>
          <w:color w:val="000000" w:themeColor="text1"/>
          <w:sz w:val="24"/>
          <w:szCs w:val="24"/>
          <w:lang w:eastAsia="en-IN"/>
        </w:rPr>
        <w:t>:</w:t>
      </w:r>
    </w:p>
    <w:p w14:paraId="0AE5F53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pag.moveRel</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0, -drag)</w:t>
      </w:r>
    </w:p>
    <w:p w14:paraId="32FD0125"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elif</w:t>
      </w:r>
      <w:proofErr w:type="spellEnd"/>
      <w:proofErr w:type="gramEnd"/>
      <w:r w:rsidRPr="007E2807">
        <w:rPr>
          <w:rFonts w:ascii="Times New Roman" w:eastAsia="Times New Roman" w:hAnsi="Times New Roman" w:cs="Times New Roman"/>
          <w:color w:val="000000" w:themeColor="text1"/>
          <w:sz w:val="24"/>
          <w:szCs w:val="24"/>
          <w:lang w:eastAsia="en-IN"/>
        </w:rPr>
        <w:t xml:space="preserve"> </w:t>
      </w:r>
      <w:proofErr w:type="spellStart"/>
      <w:r w:rsidRPr="007E2807">
        <w:rPr>
          <w:rFonts w:ascii="Times New Roman" w:eastAsia="Times New Roman" w:hAnsi="Times New Roman" w:cs="Times New Roman"/>
          <w:color w:val="000000" w:themeColor="text1"/>
          <w:sz w:val="24"/>
          <w:szCs w:val="24"/>
          <w:lang w:eastAsia="en-IN"/>
        </w:rPr>
        <w:t>dir</w:t>
      </w:r>
      <w:proofErr w:type="spellEnd"/>
      <w:r w:rsidRPr="007E2807">
        <w:rPr>
          <w:rFonts w:ascii="Times New Roman" w:eastAsia="Times New Roman" w:hAnsi="Times New Roman" w:cs="Times New Roman"/>
          <w:color w:val="000000" w:themeColor="text1"/>
          <w:sz w:val="24"/>
          <w:szCs w:val="24"/>
          <w:lang w:eastAsia="en-IN"/>
        </w:rPr>
        <w:t xml:space="preserve"> == 'down':</w:t>
      </w:r>
    </w:p>
    <w:p w14:paraId="2F21AAD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SCROLL_MODE:</w:t>
      </w:r>
    </w:p>
    <w:p w14:paraId="39A35E4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pag.scroll</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-40)</w:t>
      </w:r>
    </w:p>
    <w:p w14:paraId="4B65C7A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else</w:t>
      </w:r>
      <w:proofErr w:type="gramEnd"/>
      <w:r w:rsidRPr="007E2807">
        <w:rPr>
          <w:rFonts w:ascii="Times New Roman" w:eastAsia="Times New Roman" w:hAnsi="Times New Roman" w:cs="Times New Roman"/>
          <w:color w:val="000000" w:themeColor="text1"/>
          <w:sz w:val="24"/>
          <w:szCs w:val="24"/>
          <w:lang w:eastAsia="en-IN"/>
        </w:rPr>
        <w:t>:</w:t>
      </w:r>
    </w:p>
    <w:p w14:paraId="1AA8378B"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pag.moveRel</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0, drag)</w:t>
      </w:r>
    </w:p>
    <w:p w14:paraId="426790F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1A31E3F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SCROLL_MODE:</w:t>
      </w:r>
    </w:p>
    <w:p w14:paraId="070290E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cv2.putText(</w:t>
      </w:r>
      <w:proofErr w:type="gramEnd"/>
      <w:r w:rsidRPr="007E2807">
        <w:rPr>
          <w:rFonts w:ascii="Times New Roman" w:eastAsia="Times New Roman" w:hAnsi="Times New Roman" w:cs="Times New Roman"/>
          <w:color w:val="000000" w:themeColor="text1"/>
          <w:sz w:val="24"/>
          <w:szCs w:val="24"/>
          <w:lang w:eastAsia="en-IN"/>
        </w:rPr>
        <w:t>frame, 'SCROLL MODE IS ON!', (10, 60), cv2.FONT_HERSHEY_SIMPLEX, 0.7, RED_COLOR, 2)</w:t>
      </w:r>
    </w:p>
    <w:p w14:paraId="087EE86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07A5BCF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cv2.putText(</w:t>
      </w:r>
      <w:proofErr w:type="gramEnd"/>
      <w:r w:rsidRPr="007E2807">
        <w:rPr>
          <w:rFonts w:ascii="Times New Roman" w:eastAsia="Times New Roman" w:hAnsi="Times New Roman" w:cs="Times New Roman"/>
          <w:color w:val="000000" w:themeColor="text1"/>
          <w:sz w:val="24"/>
          <w:szCs w:val="24"/>
          <w:lang w:eastAsia="en-IN"/>
        </w:rPr>
        <w:t>frame, "MAR: {:.2f}".format(mar), (500, 30),</w:t>
      </w:r>
    </w:p>
    <w:p w14:paraId="7C4FF10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cv2.FONT_HERSHEY_SIMPLEX, 0.7, YELLOW_COLOR, 2)</w:t>
      </w:r>
    </w:p>
    <w:p w14:paraId="21DE7F7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cv2.putText(</w:t>
      </w:r>
      <w:proofErr w:type="gramEnd"/>
      <w:r w:rsidRPr="007E2807">
        <w:rPr>
          <w:rFonts w:ascii="Times New Roman" w:eastAsia="Times New Roman" w:hAnsi="Times New Roman" w:cs="Times New Roman"/>
          <w:color w:val="000000" w:themeColor="text1"/>
          <w:sz w:val="24"/>
          <w:szCs w:val="24"/>
          <w:lang w:eastAsia="en-IN"/>
        </w:rPr>
        <w:t>frame, "Right EAR: {:.2f}".format(</w:t>
      </w:r>
      <w:proofErr w:type="spellStart"/>
      <w:r w:rsidRPr="007E2807">
        <w:rPr>
          <w:rFonts w:ascii="Times New Roman" w:eastAsia="Times New Roman" w:hAnsi="Times New Roman" w:cs="Times New Roman"/>
          <w:color w:val="000000" w:themeColor="text1"/>
          <w:sz w:val="24"/>
          <w:szCs w:val="24"/>
          <w:lang w:eastAsia="en-IN"/>
        </w:rPr>
        <w:t>rightEAR</w:t>
      </w:r>
      <w:proofErr w:type="spellEnd"/>
      <w:r w:rsidRPr="007E2807">
        <w:rPr>
          <w:rFonts w:ascii="Times New Roman" w:eastAsia="Times New Roman" w:hAnsi="Times New Roman" w:cs="Times New Roman"/>
          <w:color w:val="000000" w:themeColor="text1"/>
          <w:sz w:val="24"/>
          <w:szCs w:val="24"/>
          <w:lang w:eastAsia="en-IN"/>
        </w:rPr>
        <w:t>), (460, 80),</w:t>
      </w:r>
    </w:p>
    <w:p w14:paraId="6FCC137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cv2.FONT_HERSHEY_SIMPLEX, 0.7, YELLOW_COLOR, 2)</w:t>
      </w:r>
    </w:p>
    <w:p w14:paraId="03131738"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cv2.putText(</w:t>
      </w:r>
      <w:proofErr w:type="gramEnd"/>
      <w:r w:rsidRPr="007E2807">
        <w:rPr>
          <w:rFonts w:ascii="Times New Roman" w:eastAsia="Times New Roman" w:hAnsi="Times New Roman" w:cs="Times New Roman"/>
          <w:color w:val="000000" w:themeColor="text1"/>
          <w:sz w:val="24"/>
          <w:szCs w:val="24"/>
          <w:lang w:eastAsia="en-IN"/>
        </w:rPr>
        <w:t>frame, "Left EAR: {:.2f}".format(</w:t>
      </w:r>
      <w:proofErr w:type="spellStart"/>
      <w:r w:rsidRPr="007E2807">
        <w:rPr>
          <w:rFonts w:ascii="Times New Roman" w:eastAsia="Times New Roman" w:hAnsi="Times New Roman" w:cs="Times New Roman"/>
          <w:color w:val="000000" w:themeColor="text1"/>
          <w:sz w:val="24"/>
          <w:szCs w:val="24"/>
          <w:lang w:eastAsia="en-IN"/>
        </w:rPr>
        <w:t>leftEAR</w:t>
      </w:r>
      <w:proofErr w:type="spellEnd"/>
      <w:r w:rsidRPr="007E2807">
        <w:rPr>
          <w:rFonts w:ascii="Times New Roman" w:eastAsia="Times New Roman" w:hAnsi="Times New Roman" w:cs="Times New Roman"/>
          <w:color w:val="000000" w:themeColor="text1"/>
          <w:sz w:val="24"/>
          <w:szCs w:val="24"/>
          <w:lang w:eastAsia="en-IN"/>
        </w:rPr>
        <w:t>), (460, 130),</w:t>
      </w:r>
    </w:p>
    <w:p w14:paraId="0E6E7D50"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cv2.FONT_HERSHEY_SIMPLEX, 0.7, YELLOW_COLOR, 2)</w:t>
      </w:r>
    </w:p>
    <w:p w14:paraId="3FCA21DC"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lastRenderedPageBreak/>
        <w:t xml:space="preserve">        # </w:t>
      </w:r>
      <w:proofErr w:type="gramStart"/>
      <w:r w:rsidRPr="007E2807">
        <w:rPr>
          <w:rFonts w:ascii="Times New Roman" w:eastAsia="Times New Roman" w:hAnsi="Times New Roman" w:cs="Times New Roman"/>
          <w:color w:val="000000" w:themeColor="text1"/>
          <w:sz w:val="24"/>
          <w:szCs w:val="24"/>
          <w:lang w:eastAsia="en-IN"/>
        </w:rPr>
        <w:t>cv2.putText(</w:t>
      </w:r>
      <w:proofErr w:type="gramEnd"/>
      <w:r w:rsidRPr="007E2807">
        <w:rPr>
          <w:rFonts w:ascii="Times New Roman" w:eastAsia="Times New Roman" w:hAnsi="Times New Roman" w:cs="Times New Roman"/>
          <w:color w:val="000000" w:themeColor="text1"/>
          <w:sz w:val="24"/>
          <w:szCs w:val="24"/>
          <w:lang w:eastAsia="en-IN"/>
        </w:rPr>
        <w:t>frame, "Diff EAR: {:.2f}".format(</w:t>
      </w:r>
      <w:proofErr w:type="spellStart"/>
      <w:r w:rsidRPr="007E2807">
        <w:rPr>
          <w:rFonts w:ascii="Times New Roman" w:eastAsia="Times New Roman" w:hAnsi="Times New Roman" w:cs="Times New Roman"/>
          <w:color w:val="000000" w:themeColor="text1"/>
          <w:sz w:val="24"/>
          <w:szCs w:val="24"/>
          <w:lang w:eastAsia="en-IN"/>
        </w:rPr>
        <w:t>np.abs</w:t>
      </w:r>
      <w:proofErr w:type="spellEnd"/>
      <w:r w:rsidRPr="007E2807">
        <w:rPr>
          <w:rFonts w:ascii="Times New Roman" w:eastAsia="Times New Roman" w:hAnsi="Times New Roman" w:cs="Times New Roman"/>
          <w:color w:val="000000" w:themeColor="text1"/>
          <w:sz w:val="24"/>
          <w:szCs w:val="24"/>
          <w:lang w:eastAsia="en-IN"/>
        </w:rPr>
        <w:t>(</w:t>
      </w:r>
      <w:proofErr w:type="spellStart"/>
      <w:r w:rsidRPr="007E2807">
        <w:rPr>
          <w:rFonts w:ascii="Times New Roman" w:eastAsia="Times New Roman" w:hAnsi="Times New Roman" w:cs="Times New Roman"/>
          <w:color w:val="000000" w:themeColor="text1"/>
          <w:sz w:val="24"/>
          <w:szCs w:val="24"/>
          <w:lang w:eastAsia="en-IN"/>
        </w:rPr>
        <w:t>leftEAR</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rightEAR</w:t>
      </w:r>
      <w:proofErr w:type="spellEnd"/>
      <w:r w:rsidRPr="007E2807">
        <w:rPr>
          <w:rFonts w:ascii="Times New Roman" w:eastAsia="Times New Roman" w:hAnsi="Times New Roman" w:cs="Times New Roman"/>
          <w:color w:val="000000" w:themeColor="text1"/>
          <w:sz w:val="24"/>
          <w:szCs w:val="24"/>
          <w:lang w:eastAsia="en-IN"/>
        </w:rPr>
        <w:t>)), (460, 80),</w:t>
      </w:r>
    </w:p>
    <w:p w14:paraId="4881BD7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cv2.FONT_HERSHEY_SIMPLEX, 0.7, (0, 0, 255), 2)</w:t>
      </w:r>
    </w:p>
    <w:p w14:paraId="344DDE6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2A594E3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Show the frame</w:t>
      </w:r>
    </w:p>
    <w:p w14:paraId="3F1B3E92"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cv2.imshow(</w:t>
      </w:r>
      <w:proofErr w:type="gramEnd"/>
      <w:r w:rsidRPr="007E2807">
        <w:rPr>
          <w:rFonts w:ascii="Times New Roman" w:eastAsia="Times New Roman" w:hAnsi="Times New Roman" w:cs="Times New Roman"/>
          <w:color w:val="000000" w:themeColor="text1"/>
          <w:sz w:val="24"/>
          <w:szCs w:val="24"/>
          <w:lang w:eastAsia="en-IN"/>
        </w:rPr>
        <w:t>"Frame", frame)</w:t>
      </w:r>
    </w:p>
    <w:p w14:paraId="133C3AA9"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key</w:t>
      </w:r>
      <w:proofErr w:type="gramEnd"/>
      <w:r w:rsidRPr="007E2807">
        <w:rPr>
          <w:rFonts w:ascii="Times New Roman" w:eastAsia="Times New Roman" w:hAnsi="Times New Roman" w:cs="Times New Roman"/>
          <w:color w:val="000000" w:themeColor="text1"/>
          <w:sz w:val="24"/>
          <w:szCs w:val="24"/>
          <w:lang w:eastAsia="en-IN"/>
        </w:rPr>
        <w:t xml:space="preserve"> = cv2.waitKey(1) &amp; 0xFF</w:t>
      </w:r>
    </w:p>
    <w:p w14:paraId="08A33426"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814459B"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the `Esc` key was pressed, break from the loop</w:t>
      </w:r>
    </w:p>
    <w:p w14:paraId="3CBF472A"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if</w:t>
      </w:r>
      <w:proofErr w:type="gramEnd"/>
      <w:r w:rsidRPr="007E2807">
        <w:rPr>
          <w:rFonts w:ascii="Times New Roman" w:eastAsia="Times New Roman" w:hAnsi="Times New Roman" w:cs="Times New Roman"/>
          <w:color w:val="000000" w:themeColor="text1"/>
          <w:sz w:val="24"/>
          <w:szCs w:val="24"/>
          <w:lang w:eastAsia="en-IN"/>
        </w:rPr>
        <w:t xml:space="preserve"> key == 27:</w:t>
      </w:r>
    </w:p>
    <w:p w14:paraId="1119F9D7"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break</w:t>
      </w:r>
      <w:proofErr w:type="gramEnd"/>
    </w:p>
    <w:p w14:paraId="2C926FF1"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08DD4B4B"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 Do a bit of </w:t>
      </w:r>
      <w:proofErr w:type="spellStart"/>
      <w:r w:rsidRPr="007E2807">
        <w:rPr>
          <w:rFonts w:ascii="Times New Roman" w:eastAsia="Times New Roman" w:hAnsi="Times New Roman" w:cs="Times New Roman"/>
          <w:color w:val="000000" w:themeColor="text1"/>
          <w:sz w:val="24"/>
          <w:szCs w:val="24"/>
          <w:lang w:eastAsia="en-IN"/>
        </w:rPr>
        <w:t>cleanup</w:t>
      </w:r>
      <w:proofErr w:type="spellEnd"/>
    </w:p>
    <w:p w14:paraId="2C9E2E73"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gramStart"/>
      <w:r w:rsidRPr="007E2807">
        <w:rPr>
          <w:rFonts w:ascii="Times New Roman" w:eastAsia="Times New Roman" w:hAnsi="Times New Roman" w:cs="Times New Roman"/>
          <w:color w:val="000000" w:themeColor="text1"/>
          <w:sz w:val="24"/>
          <w:szCs w:val="24"/>
          <w:lang w:eastAsia="en-IN"/>
        </w:rPr>
        <w:t>cv2.destroyAllWindows()</w:t>
      </w:r>
      <w:proofErr w:type="gramEnd"/>
    </w:p>
    <w:p w14:paraId="4B68C01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    </w:t>
      </w:r>
      <w:proofErr w:type="spellStart"/>
      <w:proofErr w:type="gramStart"/>
      <w:r w:rsidRPr="007E2807">
        <w:rPr>
          <w:rFonts w:ascii="Times New Roman" w:eastAsia="Times New Roman" w:hAnsi="Times New Roman" w:cs="Times New Roman"/>
          <w:color w:val="000000" w:themeColor="text1"/>
          <w:sz w:val="24"/>
          <w:szCs w:val="24"/>
          <w:lang w:eastAsia="en-IN"/>
        </w:rPr>
        <w:t>vid.release</w:t>
      </w:r>
      <w:proofErr w:type="spellEnd"/>
      <w:r w:rsidRPr="007E2807">
        <w:rPr>
          <w:rFonts w:ascii="Times New Roman" w:eastAsia="Times New Roman" w:hAnsi="Times New Roman" w:cs="Times New Roman"/>
          <w:color w:val="000000" w:themeColor="text1"/>
          <w:sz w:val="24"/>
          <w:szCs w:val="24"/>
          <w:lang w:eastAsia="en-IN"/>
        </w:rPr>
        <w:t>()</w:t>
      </w:r>
      <w:proofErr w:type="gramEnd"/>
    </w:p>
    <w:p w14:paraId="0C9D91F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13F65EC5"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#Window is our Main frame of system</w:t>
      </w:r>
    </w:p>
    <w:p w14:paraId="6D9E6675"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7E2807">
        <w:rPr>
          <w:rFonts w:ascii="Times New Roman" w:eastAsia="Times New Roman" w:hAnsi="Times New Roman" w:cs="Times New Roman"/>
          <w:color w:val="000000" w:themeColor="text1"/>
          <w:sz w:val="24"/>
          <w:szCs w:val="24"/>
          <w:lang w:eastAsia="en-IN"/>
        </w:rPr>
        <w:t xml:space="preserve">w = </w:t>
      </w:r>
      <w:proofErr w:type="spellStart"/>
      <w:proofErr w:type="gramStart"/>
      <w:r w:rsidRPr="007E2807">
        <w:rPr>
          <w:rFonts w:ascii="Times New Roman" w:eastAsia="Times New Roman" w:hAnsi="Times New Roman" w:cs="Times New Roman"/>
          <w:color w:val="000000" w:themeColor="text1"/>
          <w:sz w:val="24"/>
          <w:szCs w:val="24"/>
          <w:lang w:eastAsia="en-IN"/>
        </w:rPr>
        <w:t>tk.Tk</w:t>
      </w:r>
      <w:proofErr w:type="spellEnd"/>
      <w:r w:rsidRPr="007E2807">
        <w:rPr>
          <w:rFonts w:ascii="Times New Roman" w:eastAsia="Times New Roman" w:hAnsi="Times New Roman" w:cs="Times New Roman"/>
          <w:color w:val="000000" w:themeColor="text1"/>
          <w:sz w:val="24"/>
          <w:szCs w:val="24"/>
          <w:lang w:eastAsia="en-IN"/>
        </w:rPr>
        <w:t>()</w:t>
      </w:r>
      <w:proofErr w:type="gramEnd"/>
    </w:p>
    <w:p w14:paraId="70CD8DDD"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7E2807">
        <w:rPr>
          <w:rFonts w:ascii="Times New Roman" w:eastAsia="Times New Roman" w:hAnsi="Times New Roman" w:cs="Times New Roman"/>
          <w:color w:val="000000" w:themeColor="text1"/>
          <w:sz w:val="24"/>
          <w:szCs w:val="24"/>
          <w:lang w:eastAsia="en-IN"/>
        </w:rPr>
        <w:t>w.title</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"Eyeball Cursor Moment")</w:t>
      </w:r>
    </w:p>
    <w:p w14:paraId="18C83EC4"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551C92D5"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7E2807">
        <w:rPr>
          <w:rFonts w:ascii="Times New Roman" w:eastAsia="Times New Roman" w:hAnsi="Times New Roman" w:cs="Times New Roman"/>
          <w:color w:val="000000" w:themeColor="text1"/>
          <w:sz w:val="24"/>
          <w:szCs w:val="24"/>
          <w:lang w:eastAsia="en-IN"/>
        </w:rPr>
        <w:t>w.geometry</w:t>
      </w:r>
      <w:proofErr w:type="spellEnd"/>
      <w:r w:rsidRPr="007E2807">
        <w:rPr>
          <w:rFonts w:ascii="Times New Roman" w:eastAsia="Times New Roman" w:hAnsi="Times New Roman" w:cs="Times New Roman"/>
          <w:color w:val="000000" w:themeColor="text1"/>
          <w:sz w:val="24"/>
          <w:szCs w:val="24"/>
          <w:lang w:eastAsia="en-IN"/>
        </w:rPr>
        <w:t>(</w:t>
      </w:r>
      <w:proofErr w:type="gramEnd"/>
      <w:r w:rsidRPr="007E2807">
        <w:rPr>
          <w:rFonts w:ascii="Times New Roman" w:eastAsia="Times New Roman" w:hAnsi="Times New Roman" w:cs="Times New Roman"/>
          <w:color w:val="000000" w:themeColor="text1"/>
          <w:sz w:val="24"/>
          <w:szCs w:val="24"/>
          <w:lang w:eastAsia="en-IN"/>
        </w:rPr>
        <w:t>"450x250")</w:t>
      </w:r>
    </w:p>
    <w:p w14:paraId="7C5EA004" w14:textId="72E09451"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proofErr w:type="gramStart"/>
      <w:r>
        <w:rPr>
          <w:rFonts w:ascii="Times New Roman" w:eastAsia="Times New Roman" w:hAnsi="Times New Roman" w:cs="Times New Roman"/>
          <w:color w:val="000000" w:themeColor="text1"/>
          <w:sz w:val="24"/>
          <w:szCs w:val="24"/>
          <w:lang w:eastAsia="en-IN"/>
        </w:rPr>
        <w:t>w.configure</w:t>
      </w:r>
      <w:proofErr w:type="spellEnd"/>
      <w:r>
        <w:rPr>
          <w:rFonts w:ascii="Times New Roman" w:eastAsia="Times New Roman" w:hAnsi="Times New Roman" w:cs="Times New Roman"/>
          <w:color w:val="000000" w:themeColor="text1"/>
          <w:sz w:val="24"/>
          <w:szCs w:val="24"/>
          <w:lang w:eastAsia="en-IN"/>
        </w:rPr>
        <w:t>(</w:t>
      </w:r>
      <w:proofErr w:type="gramEnd"/>
      <w:r>
        <w:rPr>
          <w:rFonts w:ascii="Times New Roman" w:eastAsia="Times New Roman" w:hAnsi="Times New Roman" w:cs="Times New Roman"/>
          <w:color w:val="000000" w:themeColor="text1"/>
          <w:sz w:val="24"/>
          <w:szCs w:val="24"/>
          <w:lang w:eastAsia="en-IN"/>
        </w:rPr>
        <w:t>background='snow')</w:t>
      </w:r>
    </w:p>
    <w:p w14:paraId="552DB72F" w14:textId="77777777"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r w:rsidRPr="007E2807">
        <w:rPr>
          <w:rFonts w:ascii="Times New Roman" w:eastAsia="Times New Roman" w:hAnsi="Times New Roman" w:cs="Times New Roman"/>
          <w:color w:val="000000" w:themeColor="text1"/>
          <w:sz w:val="24"/>
          <w:szCs w:val="24"/>
          <w:lang w:eastAsia="en-IN"/>
        </w:rPr>
        <w:t>takeImg</w:t>
      </w:r>
      <w:proofErr w:type="spellEnd"/>
      <w:r w:rsidRPr="007E2807">
        <w:rPr>
          <w:rFonts w:ascii="Times New Roman" w:eastAsia="Times New Roman" w:hAnsi="Times New Roman" w:cs="Times New Roman"/>
          <w:color w:val="000000" w:themeColor="text1"/>
          <w:sz w:val="24"/>
          <w:szCs w:val="24"/>
          <w:lang w:eastAsia="en-IN"/>
        </w:rPr>
        <w:t xml:space="preserve"> = </w:t>
      </w:r>
      <w:proofErr w:type="spellStart"/>
      <w:r w:rsidRPr="007E2807">
        <w:rPr>
          <w:rFonts w:ascii="Times New Roman" w:eastAsia="Times New Roman" w:hAnsi="Times New Roman" w:cs="Times New Roman"/>
          <w:color w:val="000000" w:themeColor="text1"/>
          <w:sz w:val="24"/>
          <w:szCs w:val="24"/>
          <w:lang w:eastAsia="en-IN"/>
        </w:rPr>
        <w:t>tk.Button</w:t>
      </w:r>
      <w:proofErr w:type="spellEnd"/>
      <w:r w:rsidRPr="007E2807">
        <w:rPr>
          <w:rFonts w:ascii="Times New Roman" w:eastAsia="Times New Roman" w:hAnsi="Times New Roman" w:cs="Times New Roman"/>
          <w:color w:val="000000" w:themeColor="text1"/>
          <w:sz w:val="24"/>
          <w:szCs w:val="24"/>
          <w:lang w:eastAsia="en-IN"/>
        </w:rPr>
        <w:t>(w, text="</w:t>
      </w:r>
      <w:proofErr w:type="spellStart"/>
      <w:r w:rsidRPr="007E2807">
        <w:rPr>
          <w:rFonts w:ascii="Times New Roman" w:eastAsia="Times New Roman" w:hAnsi="Times New Roman" w:cs="Times New Roman"/>
          <w:color w:val="000000" w:themeColor="text1"/>
          <w:sz w:val="24"/>
          <w:szCs w:val="24"/>
          <w:lang w:eastAsia="en-IN"/>
        </w:rPr>
        <w:t>Start",command</w:t>
      </w:r>
      <w:proofErr w:type="spellEnd"/>
      <w:r w:rsidRPr="007E2807">
        <w:rPr>
          <w:rFonts w:ascii="Times New Roman" w:eastAsia="Times New Roman" w:hAnsi="Times New Roman" w:cs="Times New Roman"/>
          <w:color w:val="000000" w:themeColor="text1"/>
          <w:sz w:val="24"/>
          <w:szCs w:val="24"/>
          <w:lang w:eastAsia="en-IN"/>
        </w:rPr>
        <w:t>=</w:t>
      </w:r>
      <w:proofErr w:type="spellStart"/>
      <w:r w:rsidRPr="007E2807">
        <w:rPr>
          <w:rFonts w:ascii="Times New Roman" w:eastAsia="Times New Roman" w:hAnsi="Times New Roman" w:cs="Times New Roman"/>
          <w:color w:val="000000" w:themeColor="text1"/>
          <w:sz w:val="24"/>
          <w:szCs w:val="24"/>
          <w:lang w:eastAsia="en-IN"/>
        </w:rPr>
        <w:t>run,fg</w:t>
      </w:r>
      <w:proofErr w:type="spellEnd"/>
      <w:r w:rsidRPr="007E2807">
        <w:rPr>
          <w:rFonts w:ascii="Times New Roman" w:eastAsia="Times New Roman" w:hAnsi="Times New Roman" w:cs="Times New Roman"/>
          <w:color w:val="000000" w:themeColor="text1"/>
          <w:sz w:val="24"/>
          <w:szCs w:val="24"/>
          <w:lang w:eastAsia="en-IN"/>
        </w:rPr>
        <w:t>="white"  ,</w:t>
      </w:r>
      <w:proofErr w:type="spellStart"/>
      <w:r w:rsidRPr="007E2807">
        <w:rPr>
          <w:rFonts w:ascii="Times New Roman" w:eastAsia="Times New Roman" w:hAnsi="Times New Roman" w:cs="Times New Roman"/>
          <w:color w:val="000000" w:themeColor="text1"/>
          <w:sz w:val="24"/>
          <w:szCs w:val="24"/>
          <w:lang w:eastAsia="en-IN"/>
        </w:rPr>
        <w:t>bg</w:t>
      </w:r>
      <w:proofErr w:type="spellEnd"/>
      <w:r w:rsidRPr="007E2807">
        <w:rPr>
          <w:rFonts w:ascii="Times New Roman" w:eastAsia="Times New Roman" w:hAnsi="Times New Roman" w:cs="Times New Roman"/>
          <w:color w:val="000000" w:themeColor="text1"/>
          <w:sz w:val="24"/>
          <w:szCs w:val="24"/>
          <w:lang w:eastAsia="en-IN"/>
        </w:rPr>
        <w:t xml:space="preserve">="blue2"  ,width=20  ,height=3, </w:t>
      </w:r>
      <w:proofErr w:type="spellStart"/>
      <w:r w:rsidRPr="007E2807">
        <w:rPr>
          <w:rFonts w:ascii="Times New Roman" w:eastAsia="Times New Roman" w:hAnsi="Times New Roman" w:cs="Times New Roman"/>
          <w:color w:val="000000" w:themeColor="text1"/>
          <w:sz w:val="24"/>
          <w:szCs w:val="24"/>
          <w:lang w:eastAsia="en-IN"/>
        </w:rPr>
        <w:t>activebackground</w:t>
      </w:r>
      <w:proofErr w:type="spellEnd"/>
      <w:r w:rsidRPr="007E2807">
        <w:rPr>
          <w:rFonts w:ascii="Times New Roman" w:eastAsia="Times New Roman" w:hAnsi="Times New Roman" w:cs="Times New Roman"/>
          <w:color w:val="000000" w:themeColor="text1"/>
          <w:sz w:val="24"/>
          <w:szCs w:val="24"/>
          <w:lang w:eastAsia="en-IN"/>
        </w:rPr>
        <w:t xml:space="preserve"> = "Red" ,font=('times', 15, ' bold '))</w:t>
      </w:r>
    </w:p>
    <w:p w14:paraId="0E167322" w14:textId="58F94B24" w:rsidR="007E2807" w:rsidRP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r>
        <w:rPr>
          <w:rFonts w:ascii="Times New Roman" w:eastAsia="Times New Roman" w:hAnsi="Times New Roman" w:cs="Times New Roman"/>
          <w:color w:val="000000" w:themeColor="text1"/>
          <w:sz w:val="24"/>
          <w:szCs w:val="24"/>
          <w:lang w:eastAsia="en-IN"/>
        </w:rPr>
        <w:t>takeImg.place</w:t>
      </w:r>
      <w:proofErr w:type="spellEnd"/>
      <w:r>
        <w:rPr>
          <w:rFonts w:ascii="Times New Roman" w:eastAsia="Times New Roman" w:hAnsi="Times New Roman" w:cs="Times New Roman"/>
          <w:color w:val="000000" w:themeColor="text1"/>
          <w:sz w:val="24"/>
          <w:szCs w:val="24"/>
          <w:lang w:eastAsia="en-IN"/>
        </w:rPr>
        <w:t>(x=90, y=90)</w:t>
      </w:r>
    </w:p>
    <w:p w14:paraId="0828D2E6" w14:textId="77777777" w:rsidR="007E2807" w:rsidRDefault="007E2807" w:rsidP="007E2807">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7E2807">
        <w:rPr>
          <w:rFonts w:ascii="Times New Roman" w:eastAsia="Times New Roman" w:hAnsi="Times New Roman" w:cs="Times New Roman"/>
          <w:color w:val="000000" w:themeColor="text1"/>
          <w:sz w:val="24"/>
          <w:szCs w:val="24"/>
          <w:lang w:eastAsia="en-IN"/>
        </w:rPr>
        <w:t>w.mainloop</w:t>
      </w:r>
      <w:proofErr w:type="spellEnd"/>
      <w:r w:rsidRPr="007E2807">
        <w:rPr>
          <w:rFonts w:ascii="Times New Roman" w:eastAsia="Times New Roman" w:hAnsi="Times New Roman" w:cs="Times New Roman"/>
          <w:color w:val="000000" w:themeColor="text1"/>
          <w:sz w:val="24"/>
          <w:szCs w:val="24"/>
          <w:lang w:eastAsia="en-IN"/>
        </w:rPr>
        <w:t>()</w:t>
      </w:r>
      <w:proofErr w:type="gramEnd"/>
    </w:p>
    <w:p w14:paraId="19D33315" w14:textId="17708A62" w:rsidR="007E2807" w:rsidRDefault="007E2807" w:rsidP="007E2807">
      <w:pPr>
        <w:spacing w:line="360" w:lineRule="auto"/>
        <w:jc w:val="both"/>
        <w:textAlignment w:val="baseline"/>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lastRenderedPageBreak/>
        <w:t xml:space="preserve">5.4.2 </w:t>
      </w:r>
      <w:proofErr w:type="gramStart"/>
      <w:r w:rsidR="00DD0A90">
        <w:rPr>
          <w:rFonts w:ascii="Times New Roman" w:eastAsia="Times New Roman" w:hAnsi="Times New Roman" w:cs="Times New Roman"/>
          <w:b/>
          <w:color w:val="000000" w:themeColor="text1"/>
          <w:sz w:val="28"/>
          <w:szCs w:val="28"/>
          <w:lang w:eastAsia="en-IN"/>
        </w:rPr>
        <w:t>utils</w:t>
      </w:r>
      <w:r>
        <w:rPr>
          <w:rFonts w:ascii="Times New Roman" w:eastAsia="Times New Roman" w:hAnsi="Times New Roman" w:cs="Times New Roman"/>
          <w:b/>
          <w:color w:val="000000" w:themeColor="text1"/>
          <w:sz w:val="28"/>
          <w:szCs w:val="28"/>
          <w:lang w:eastAsia="en-IN"/>
        </w:rPr>
        <w:t>.py</w:t>
      </w:r>
      <w:proofErr w:type="gramEnd"/>
    </w:p>
    <w:p w14:paraId="6C256634" w14:textId="2C615EF3"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gramStart"/>
      <w:r w:rsidRPr="00DD0A90">
        <w:rPr>
          <w:rFonts w:ascii="Times New Roman" w:eastAsia="Times New Roman" w:hAnsi="Times New Roman" w:cs="Times New Roman"/>
          <w:color w:val="000000" w:themeColor="text1"/>
          <w:sz w:val="24"/>
          <w:szCs w:val="24"/>
          <w:lang w:eastAsia="en-IN"/>
        </w:rPr>
        <w:t>import</w:t>
      </w:r>
      <w:proofErr w:type="gramEnd"/>
      <w:r w:rsidRPr="00DD0A90">
        <w:rPr>
          <w:rFonts w:ascii="Times New Roman" w:eastAsia="Times New Roman" w:hAnsi="Times New Roman" w:cs="Times New Roman"/>
          <w:color w:val="000000" w:themeColor="text1"/>
          <w:sz w:val="24"/>
          <w:szCs w:val="24"/>
          <w:lang w:eastAsia="en-IN"/>
        </w:rPr>
        <w:t xml:space="preserve"> </w:t>
      </w:r>
      <w:proofErr w:type="spellStart"/>
      <w:r w:rsidRPr="00DD0A90">
        <w:rPr>
          <w:rFonts w:ascii="Times New Roman" w:eastAsia="Times New Roman" w:hAnsi="Times New Roman" w:cs="Times New Roman"/>
          <w:color w:val="000000" w:themeColor="text1"/>
          <w:sz w:val="24"/>
          <w:szCs w:val="24"/>
          <w:lang w:eastAsia="en-IN"/>
        </w:rPr>
        <w:t>numpy</w:t>
      </w:r>
      <w:proofErr w:type="spellEnd"/>
      <w:r w:rsidRPr="00DD0A90">
        <w:rPr>
          <w:rFonts w:ascii="Times New Roman" w:eastAsia="Times New Roman" w:hAnsi="Times New Roman" w:cs="Times New Roman"/>
          <w:color w:val="000000" w:themeColor="text1"/>
          <w:sz w:val="24"/>
          <w:szCs w:val="24"/>
          <w:lang w:eastAsia="en-IN"/>
        </w:rPr>
        <w:t xml:space="preserve"> as np</w:t>
      </w:r>
    </w:p>
    <w:p w14:paraId="71CED079"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Returns EAR given eye landmarks</w:t>
      </w:r>
    </w:p>
    <w:p w14:paraId="2620AE44"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DD0A90">
        <w:rPr>
          <w:rFonts w:ascii="Times New Roman" w:eastAsia="Times New Roman" w:hAnsi="Times New Roman" w:cs="Times New Roman"/>
          <w:color w:val="000000" w:themeColor="text1"/>
          <w:sz w:val="24"/>
          <w:szCs w:val="24"/>
          <w:lang w:eastAsia="en-IN"/>
        </w:rPr>
        <w:t>def</w:t>
      </w:r>
      <w:proofErr w:type="spellEnd"/>
      <w:proofErr w:type="gramEnd"/>
      <w:r w:rsidRPr="00DD0A90">
        <w:rPr>
          <w:rFonts w:ascii="Times New Roman" w:eastAsia="Times New Roman" w:hAnsi="Times New Roman" w:cs="Times New Roman"/>
          <w:color w:val="000000" w:themeColor="text1"/>
          <w:sz w:val="24"/>
          <w:szCs w:val="24"/>
          <w:lang w:eastAsia="en-IN"/>
        </w:rPr>
        <w:t xml:space="preserve"> </w:t>
      </w:r>
      <w:proofErr w:type="spellStart"/>
      <w:r w:rsidRPr="00DD0A90">
        <w:rPr>
          <w:rFonts w:ascii="Times New Roman" w:eastAsia="Times New Roman" w:hAnsi="Times New Roman" w:cs="Times New Roman"/>
          <w:color w:val="000000" w:themeColor="text1"/>
          <w:sz w:val="24"/>
          <w:szCs w:val="24"/>
          <w:lang w:eastAsia="en-IN"/>
        </w:rPr>
        <w:t>eye_aspect_ratio</w:t>
      </w:r>
      <w:proofErr w:type="spellEnd"/>
      <w:r w:rsidRPr="00DD0A90">
        <w:rPr>
          <w:rFonts w:ascii="Times New Roman" w:eastAsia="Times New Roman" w:hAnsi="Times New Roman" w:cs="Times New Roman"/>
          <w:color w:val="000000" w:themeColor="text1"/>
          <w:sz w:val="24"/>
          <w:szCs w:val="24"/>
          <w:lang w:eastAsia="en-IN"/>
        </w:rPr>
        <w:t>(eye):</w:t>
      </w:r>
    </w:p>
    <w:p w14:paraId="4ECA275E"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Compute the </w:t>
      </w:r>
      <w:proofErr w:type="spellStart"/>
      <w:r w:rsidRPr="00DD0A90">
        <w:rPr>
          <w:rFonts w:ascii="Times New Roman" w:eastAsia="Times New Roman" w:hAnsi="Times New Roman" w:cs="Times New Roman"/>
          <w:color w:val="000000" w:themeColor="text1"/>
          <w:sz w:val="24"/>
          <w:szCs w:val="24"/>
          <w:lang w:eastAsia="en-IN"/>
        </w:rPr>
        <w:t>euclidean</w:t>
      </w:r>
      <w:proofErr w:type="spellEnd"/>
      <w:r w:rsidRPr="00DD0A90">
        <w:rPr>
          <w:rFonts w:ascii="Times New Roman" w:eastAsia="Times New Roman" w:hAnsi="Times New Roman" w:cs="Times New Roman"/>
          <w:color w:val="000000" w:themeColor="text1"/>
          <w:sz w:val="24"/>
          <w:szCs w:val="24"/>
          <w:lang w:eastAsia="en-IN"/>
        </w:rPr>
        <w:t xml:space="preserve"> distances between the two sets of</w:t>
      </w:r>
    </w:p>
    <w:p w14:paraId="3C55119F"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w:t>
      </w:r>
      <w:proofErr w:type="gramStart"/>
      <w:r w:rsidRPr="00DD0A90">
        <w:rPr>
          <w:rFonts w:ascii="Times New Roman" w:eastAsia="Times New Roman" w:hAnsi="Times New Roman" w:cs="Times New Roman"/>
          <w:color w:val="000000" w:themeColor="text1"/>
          <w:sz w:val="24"/>
          <w:szCs w:val="24"/>
          <w:lang w:eastAsia="en-IN"/>
        </w:rPr>
        <w:t>vertical</w:t>
      </w:r>
      <w:proofErr w:type="gramEnd"/>
      <w:r w:rsidRPr="00DD0A90">
        <w:rPr>
          <w:rFonts w:ascii="Times New Roman" w:eastAsia="Times New Roman" w:hAnsi="Times New Roman" w:cs="Times New Roman"/>
          <w:color w:val="000000" w:themeColor="text1"/>
          <w:sz w:val="24"/>
          <w:szCs w:val="24"/>
          <w:lang w:eastAsia="en-IN"/>
        </w:rPr>
        <w:t xml:space="preserve"> eye landmarks (x, y)-coordinates</w:t>
      </w:r>
    </w:p>
    <w:p w14:paraId="2691DDC0"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A = </w:t>
      </w:r>
      <w:proofErr w:type="spellStart"/>
      <w:proofErr w:type="gramStart"/>
      <w:r w:rsidRPr="00DD0A90">
        <w:rPr>
          <w:rFonts w:ascii="Times New Roman" w:eastAsia="Times New Roman" w:hAnsi="Times New Roman" w:cs="Times New Roman"/>
          <w:color w:val="000000" w:themeColor="text1"/>
          <w:sz w:val="24"/>
          <w:szCs w:val="24"/>
          <w:lang w:eastAsia="en-IN"/>
        </w:rPr>
        <w:t>np.linalg.norm</w:t>
      </w:r>
      <w:proofErr w:type="spellEnd"/>
      <w:r w:rsidRPr="00DD0A90">
        <w:rPr>
          <w:rFonts w:ascii="Times New Roman" w:eastAsia="Times New Roman" w:hAnsi="Times New Roman" w:cs="Times New Roman"/>
          <w:color w:val="000000" w:themeColor="text1"/>
          <w:sz w:val="24"/>
          <w:szCs w:val="24"/>
          <w:lang w:eastAsia="en-IN"/>
        </w:rPr>
        <w:t>(</w:t>
      </w:r>
      <w:proofErr w:type="gramEnd"/>
      <w:r w:rsidRPr="00DD0A90">
        <w:rPr>
          <w:rFonts w:ascii="Times New Roman" w:eastAsia="Times New Roman" w:hAnsi="Times New Roman" w:cs="Times New Roman"/>
          <w:color w:val="000000" w:themeColor="text1"/>
          <w:sz w:val="24"/>
          <w:szCs w:val="24"/>
          <w:lang w:eastAsia="en-IN"/>
        </w:rPr>
        <w:t>eye[1] - eye[5])</w:t>
      </w:r>
    </w:p>
    <w:p w14:paraId="44F4D22F"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B = </w:t>
      </w:r>
      <w:proofErr w:type="spellStart"/>
      <w:proofErr w:type="gramStart"/>
      <w:r w:rsidRPr="00DD0A90">
        <w:rPr>
          <w:rFonts w:ascii="Times New Roman" w:eastAsia="Times New Roman" w:hAnsi="Times New Roman" w:cs="Times New Roman"/>
          <w:color w:val="000000" w:themeColor="text1"/>
          <w:sz w:val="24"/>
          <w:szCs w:val="24"/>
          <w:lang w:eastAsia="en-IN"/>
        </w:rPr>
        <w:t>np.linalg.norm</w:t>
      </w:r>
      <w:proofErr w:type="spellEnd"/>
      <w:r w:rsidRPr="00DD0A90">
        <w:rPr>
          <w:rFonts w:ascii="Times New Roman" w:eastAsia="Times New Roman" w:hAnsi="Times New Roman" w:cs="Times New Roman"/>
          <w:color w:val="000000" w:themeColor="text1"/>
          <w:sz w:val="24"/>
          <w:szCs w:val="24"/>
          <w:lang w:eastAsia="en-IN"/>
        </w:rPr>
        <w:t>(</w:t>
      </w:r>
      <w:proofErr w:type="gramEnd"/>
      <w:r w:rsidRPr="00DD0A90">
        <w:rPr>
          <w:rFonts w:ascii="Times New Roman" w:eastAsia="Times New Roman" w:hAnsi="Times New Roman" w:cs="Times New Roman"/>
          <w:color w:val="000000" w:themeColor="text1"/>
          <w:sz w:val="24"/>
          <w:szCs w:val="24"/>
          <w:lang w:eastAsia="en-IN"/>
        </w:rPr>
        <w:t>eye[2] - eye[4])</w:t>
      </w:r>
    </w:p>
    <w:p w14:paraId="7F304131"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7941F91F"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Compute the </w:t>
      </w:r>
      <w:proofErr w:type="spellStart"/>
      <w:r w:rsidRPr="00DD0A90">
        <w:rPr>
          <w:rFonts w:ascii="Times New Roman" w:eastAsia="Times New Roman" w:hAnsi="Times New Roman" w:cs="Times New Roman"/>
          <w:color w:val="000000" w:themeColor="text1"/>
          <w:sz w:val="24"/>
          <w:szCs w:val="24"/>
          <w:lang w:eastAsia="en-IN"/>
        </w:rPr>
        <w:t>euclidean</w:t>
      </w:r>
      <w:proofErr w:type="spellEnd"/>
      <w:r w:rsidRPr="00DD0A90">
        <w:rPr>
          <w:rFonts w:ascii="Times New Roman" w:eastAsia="Times New Roman" w:hAnsi="Times New Roman" w:cs="Times New Roman"/>
          <w:color w:val="000000" w:themeColor="text1"/>
          <w:sz w:val="24"/>
          <w:szCs w:val="24"/>
          <w:lang w:eastAsia="en-IN"/>
        </w:rPr>
        <w:t xml:space="preserve"> distance between the horizontal</w:t>
      </w:r>
    </w:p>
    <w:p w14:paraId="72FF1212"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w:t>
      </w:r>
      <w:proofErr w:type="gramStart"/>
      <w:r w:rsidRPr="00DD0A90">
        <w:rPr>
          <w:rFonts w:ascii="Times New Roman" w:eastAsia="Times New Roman" w:hAnsi="Times New Roman" w:cs="Times New Roman"/>
          <w:color w:val="000000" w:themeColor="text1"/>
          <w:sz w:val="24"/>
          <w:szCs w:val="24"/>
          <w:lang w:eastAsia="en-IN"/>
        </w:rPr>
        <w:t>eye</w:t>
      </w:r>
      <w:proofErr w:type="gramEnd"/>
      <w:r w:rsidRPr="00DD0A90">
        <w:rPr>
          <w:rFonts w:ascii="Times New Roman" w:eastAsia="Times New Roman" w:hAnsi="Times New Roman" w:cs="Times New Roman"/>
          <w:color w:val="000000" w:themeColor="text1"/>
          <w:sz w:val="24"/>
          <w:szCs w:val="24"/>
          <w:lang w:eastAsia="en-IN"/>
        </w:rPr>
        <w:t xml:space="preserve"> landmark (x, y)-coordinates</w:t>
      </w:r>
    </w:p>
    <w:p w14:paraId="3E652776"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C = </w:t>
      </w:r>
      <w:proofErr w:type="spellStart"/>
      <w:proofErr w:type="gramStart"/>
      <w:r w:rsidRPr="00DD0A90">
        <w:rPr>
          <w:rFonts w:ascii="Times New Roman" w:eastAsia="Times New Roman" w:hAnsi="Times New Roman" w:cs="Times New Roman"/>
          <w:color w:val="000000" w:themeColor="text1"/>
          <w:sz w:val="24"/>
          <w:szCs w:val="24"/>
          <w:lang w:eastAsia="en-IN"/>
        </w:rPr>
        <w:t>np.linalg.norm</w:t>
      </w:r>
      <w:proofErr w:type="spellEnd"/>
      <w:r w:rsidRPr="00DD0A90">
        <w:rPr>
          <w:rFonts w:ascii="Times New Roman" w:eastAsia="Times New Roman" w:hAnsi="Times New Roman" w:cs="Times New Roman"/>
          <w:color w:val="000000" w:themeColor="text1"/>
          <w:sz w:val="24"/>
          <w:szCs w:val="24"/>
          <w:lang w:eastAsia="en-IN"/>
        </w:rPr>
        <w:t>(</w:t>
      </w:r>
      <w:proofErr w:type="gramEnd"/>
      <w:r w:rsidRPr="00DD0A90">
        <w:rPr>
          <w:rFonts w:ascii="Times New Roman" w:eastAsia="Times New Roman" w:hAnsi="Times New Roman" w:cs="Times New Roman"/>
          <w:color w:val="000000" w:themeColor="text1"/>
          <w:sz w:val="24"/>
          <w:szCs w:val="24"/>
          <w:lang w:eastAsia="en-IN"/>
        </w:rPr>
        <w:t>eye[0] - eye[3])</w:t>
      </w:r>
    </w:p>
    <w:p w14:paraId="49A7BB80"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42D0EAFA"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Compute the eye aspect ratio</w:t>
      </w:r>
    </w:p>
    <w:p w14:paraId="63D34B9D"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w:t>
      </w:r>
      <w:proofErr w:type="gramStart"/>
      <w:r w:rsidRPr="00DD0A90">
        <w:rPr>
          <w:rFonts w:ascii="Times New Roman" w:eastAsia="Times New Roman" w:hAnsi="Times New Roman" w:cs="Times New Roman"/>
          <w:color w:val="000000" w:themeColor="text1"/>
          <w:sz w:val="24"/>
          <w:szCs w:val="24"/>
          <w:lang w:eastAsia="en-IN"/>
        </w:rPr>
        <w:t>ear</w:t>
      </w:r>
      <w:proofErr w:type="gramEnd"/>
      <w:r w:rsidRPr="00DD0A90">
        <w:rPr>
          <w:rFonts w:ascii="Times New Roman" w:eastAsia="Times New Roman" w:hAnsi="Times New Roman" w:cs="Times New Roman"/>
          <w:color w:val="000000" w:themeColor="text1"/>
          <w:sz w:val="24"/>
          <w:szCs w:val="24"/>
          <w:lang w:eastAsia="en-IN"/>
        </w:rPr>
        <w:t xml:space="preserve"> = (A + B) / (2.0 * C)</w:t>
      </w:r>
    </w:p>
    <w:p w14:paraId="3C08BB39"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360356D8"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Return the eye aspect ratio</w:t>
      </w:r>
    </w:p>
    <w:p w14:paraId="39276DD7"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w:t>
      </w:r>
      <w:proofErr w:type="gramStart"/>
      <w:r w:rsidRPr="00DD0A90">
        <w:rPr>
          <w:rFonts w:ascii="Times New Roman" w:eastAsia="Times New Roman" w:hAnsi="Times New Roman" w:cs="Times New Roman"/>
          <w:color w:val="000000" w:themeColor="text1"/>
          <w:sz w:val="24"/>
          <w:szCs w:val="24"/>
          <w:lang w:eastAsia="en-IN"/>
        </w:rPr>
        <w:t>return</w:t>
      </w:r>
      <w:proofErr w:type="gramEnd"/>
      <w:r w:rsidRPr="00DD0A90">
        <w:rPr>
          <w:rFonts w:ascii="Times New Roman" w:eastAsia="Times New Roman" w:hAnsi="Times New Roman" w:cs="Times New Roman"/>
          <w:color w:val="000000" w:themeColor="text1"/>
          <w:sz w:val="24"/>
          <w:szCs w:val="24"/>
          <w:lang w:eastAsia="en-IN"/>
        </w:rPr>
        <w:t xml:space="preserve"> ear</w:t>
      </w:r>
    </w:p>
    <w:p w14:paraId="7B050641"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0ACDDC3C"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Returns MAR given eye landmarks</w:t>
      </w:r>
    </w:p>
    <w:p w14:paraId="16869D93"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DD0A90">
        <w:rPr>
          <w:rFonts w:ascii="Times New Roman" w:eastAsia="Times New Roman" w:hAnsi="Times New Roman" w:cs="Times New Roman"/>
          <w:color w:val="000000" w:themeColor="text1"/>
          <w:sz w:val="24"/>
          <w:szCs w:val="24"/>
          <w:lang w:eastAsia="en-IN"/>
        </w:rPr>
        <w:t>def</w:t>
      </w:r>
      <w:proofErr w:type="spellEnd"/>
      <w:proofErr w:type="gramEnd"/>
      <w:r w:rsidRPr="00DD0A90">
        <w:rPr>
          <w:rFonts w:ascii="Times New Roman" w:eastAsia="Times New Roman" w:hAnsi="Times New Roman" w:cs="Times New Roman"/>
          <w:color w:val="000000" w:themeColor="text1"/>
          <w:sz w:val="24"/>
          <w:szCs w:val="24"/>
          <w:lang w:eastAsia="en-IN"/>
        </w:rPr>
        <w:t xml:space="preserve"> </w:t>
      </w:r>
      <w:proofErr w:type="spellStart"/>
      <w:r w:rsidRPr="00DD0A90">
        <w:rPr>
          <w:rFonts w:ascii="Times New Roman" w:eastAsia="Times New Roman" w:hAnsi="Times New Roman" w:cs="Times New Roman"/>
          <w:color w:val="000000" w:themeColor="text1"/>
          <w:sz w:val="24"/>
          <w:szCs w:val="24"/>
          <w:lang w:eastAsia="en-IN"/>
        </w:rPr>
        <w:t>mouth_aspect_ratio</w:t>
      </w:r>
      <w:proofErr w:type="spellEnd"/>
      <w:r w:rsidRPr="00DD0A90">
        <w:rPr>
          <w:rFonts w:ascii="Times New Roman" w:eastAsia="Times New Roman" w:hAnsi="Times New Roman" w:cs="Times New Roman"/>
          <w:color w:val="000000" w:themeColor="text1"/>
          <w:sz w:val="24"/>
          <w:szCs w:val="24"/>
          <w:lang w:eastAsia="en-IN"/>
        </w:rPr>
        <w:t>(mouth):</w:t>
      </w:r>
    </w:p>
    <w:p w14:paraId="4557D796"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Compute the </w:t>
      </w:r>
      <w:proofErr w:type="spellStart"/>
      <w:r w:rsidRPr="00DD0A90">
        <w:rPr>
          <w:rFonts w:ascii="Times New Roman" w:eastAsia="Times New Roman" w:hAnsi="Times New Roman" w:cs="Times New Roman"/>
          <w:color w:val="000000" w:themeColor="text1"/>
          <w:sz w:val="24"/>
          <w:szCs w:val="24"/>
          <w:lang w:eastAsia="en-IN"/>
        </w:rPr>
        <w:t>euclidean</w:t>
      </w:r>
      <w:proofErr w:type="spellEnd"/>
      <w:r w:rsidRPr="00DD0A90">
        <w:rPr>
          <w:rFonts w:ascii="Times New Roman" w:eastAsia="Times New Roman" w:hAnsi="Times New Roman" w:cs="Times New Roman"/>
          <w:color w:val="000000" w:themeColor="text1"/>
          <w:sz w:val="24"/>
          <w:szCs w:val="24"/>
          <w:lang w:eastAsia="en-IN"/>
        </w:rPr>
        <w:t xml:space="preserve"> distances between the three sets</w:t>
      </w:r>
    </w:p>
    <w:p w14:paraId="55F65E65"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w:t>
      </w:r>
      <w:proofErr w:type="gramStart"/>
      <w:r w:rsidRPr="00DD0A90">
        <w:rPr>
          <w:rFonts w:ascii="Times New Roman" w:eastAsia="Times New Roman" w:hAnsi="Times New Roman" w:cs="Times New Roman"/>
          <w:color w:val="000000" w:themeColor="text1"/>
          <w:sz w:val="24"/>
          <w:szCs w:val="24"/>
          <w:lang w:eastAsia="en-IN"/>
        </w:rPr>
        <w:t>of</w:t>
      </w:r>
      <w:proofErr w:type="gramEnd"/>
      <w:r w:rsidRPr="00DD0A90">
        <w:rPr>
          <w:rFonts w:ascii="Times New Roman" w:eastAsia="Times New Roman" w:hAnsi="Times New Roman" w:cs="Times New Roman"/>
          <w:color w:val="000000" w:themeColor="text1"/>
          <w:sz w:val="24"/>
          <w:szCs w:val="24"/>
          <w:lang w:eastAsia="en-IN"/>
        </w:rPr>
        <w:t xml:space="preserve"> vertical mouth landmarks (x, y)-coordinates</w:t>
      </w:r>
    </w:p>
    <w:p w14:paraId="67903EC7"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A = </w:t>
      </w:r>
      <w:proofErr w:type="spellStart"/>
      <w:proofErr w:type="gramStart"/>
      <w:r w:rsidRPr="00DD0A90">
        <w:rPr>
          <w:rFonts w:ascii="Times New Roman" w:eastAsia="Times New Roman" w:hAnsi="Times New Roman" w:cs="Times New Roman"/>
          <w:color w:val="000000" w:themeColor="text1"/>
          <w:sz w:val="24"/>
          <w:szCs w:val="24"/>
          <w:lang w:eastAsia="en-IN"/>
        </w:rPr>
        <w:t>np.linalg.norm</w:t>
      </w:r>
      <w:proofErr w:type="spellEnd"/>
      <w:r w:rsidRPr="00DD0A90">
        <w:rPr>
          <w:rFonts w:ascii="Times New Roman" w:eastAsia="Times New Roman" w:hAnsi="Times New Roman" w:cs="Times New Roman"/>
          <w:color w:val="000000" w:themeColor="text1"/>
          <w:sz w:val="24"/>
          <w:szCs w:val="24"/>
          <w:lang w:eastAsia="en-IN"/>
        </w:rPr>
        <w:t>(</w:t>
      </w:r>
      <w:proofErr w:type="gramEnd"/>
      <w:r w:rsidRPr="00DD0A90">
        <w:rPr>
          <w:rFonts w:ascii="Times New Roman" w:eastAsia="Times New Roman" w:hAnsi="Times New Roman" w:cs="Times New Roman"/>
          <w:color w:val="000000" w:themeColor="text1"/>
          <w:sz w:val="24"/>
          <w:szCs w:val="24"/>
          <w:lang w:eastAsia="en-IN"/>
        </w:rPr>
        <w:t>mouth[13] - mouth[19])</w:t>
      </w:r>
    </w:p>
    <w:p w14:paraId="23C53C53"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B = </w:t>
      </w:r>
      <w:proofErr w:type="spellStart"/>
      <w:proofErr w:type="gramStart"/>
      <w:r w:rsidRPr="00DD0A90">
        <w:rPr>
          <w:rFonts w:ascii="Times New Roman" w:eastAsia="Times New Roman" w:hAnsi="Times New Roman" w:cs="Times New Roman"/>
          <w:color w:val="000000" w:themeColor="text1"/>
          <w:sz w:val="24"/>
          <w:szCs w:val="24"/>
          <w:lang w:eastAsia="en-IN"/>
        </w:rPr>
        <w:t>np.linalg.norm</w:t>
      </w:r>
      <w:proofErr w:type="spellEnd"/>
      <w:r w:rsidRPr="00DD0A90">
        <w:rPr>
          <w:rFonts w:ascii="Times New Roman" w:eastAsia="Times New Roman" w:hAnsi="Times New Roman" w:cs="Times New Roman"/>
          <w:color w:val="000000" w:themeColor="text1"/>
          <w:sz w:val="24"/>
          <w:szCs w:val="24"/>
          <w:lang w:eastAsia="en-IN"/>
        </w:rPr>
        <w:t>(</w:t>
      </w:r>
      <w:proofErr w:type="gramEnd"/>
      <w:r w:rsidRPr="00DD0A90">
        <w:rPr>
          <w:rFonts w:ascii="Times New Roman" w:eastAsia="Times New Roman" w:hAnsi="Times New Roman" w:cs="Times New Roman"/>
          <w:color w:val="000000" w:themeColor="text1"/>
          <w:sz w:val="24"/>
          <w:szCs w:val="24"/>
          <w:lang w:eastAsia="en-IN"/>
        </w:rPr>
        <w:t>mouth[14] - mouth[18])</w:t>
      </w:r>
    </w:p>
    <w:p w14:paraId="60A8026F"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lastRenderedPageBreak/>
        <w:t xml:space="preserve">    C = </w:t>
      </w:r>
      <w:proofErr w:type="spellStart"/>
      <w:proofErr w:type="gramStart"/>
      <w:r w:rsidRPr="00DD0A90">
        <w:rPr>
          <w:rFonts w:ascii="Times New Roman" w:eastAsia="Times New Roman" w:hAnsi="Times New Roman" w:cs="Times New Roman"/>
          <w:color w:val="000000" w:themeColor="text1"/>
          <w:sz w:val="24"/>
          <w:szCs w:val="24"/>
          <w:lang w:eastAsia="en-IN"/>
        </w:rPr>
        <w:t>np.linalg.norm</w:t>
      </w:r>
      <w:proofErr w:type="spellEnd"/>
      <w:r w:rsidRPr="00DD0A90">
        <w:rPr>
          <w:rFonts w:ascii="Times New Roman" w:eastAsia="Times New Roman" w:hAnsi="Times New Roman" w:cs="Times New Roman"/>
          <w:color w:val="000000" w:themeColor="text1"/>
          <w:sz w:val="24"/>
          <w:szCs w:val="24"/>
          <w:lang w:eastAsia="en-IN"/>
        </w:rPr>
        <w:t>(</w:t>
      </w:r>
      <w:proofErr w:type="gramEnd"/>
      <w:r w:rsidRPr="00DD0A90">
        <w:rPr>
          <w:rFonts w:ascii="Times New Roman" w:eastAsia="Times New Roman" w:hAnsi="Times New Roman" w:cs="Times New Roman"/>
          <w:color w:val="000000" w:themeColor="text1"/>
          <w:sz w:val="24"/>
          <w:szCs w:val="24"/>
          <w:lang w:eastAsia="en-IN"/>
        </w:rPr>
        <w:t>mouth[15] - mouth[17])</w:t>
      </w:r>
    </w:p>
    <w:p w14:paraId="287244B3"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42C261D7"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Compute the </w:t>
      </w:r>
      <w:proofErr w:type="spellStart"/>
      <w:r w:rsidRPr="00DD0A90">
        <w:rPr>
          <w:rFonts w:ascii="Times New Roman" w:eastAsia="Times New Roman" w:hAnsi="Times New Roman" w:cs="Times New Roman"/>
          <w:color w:val="000000" w:themeColor="text1"/>
          <w:sz w:val="24"/>
          <w:szCs w:val="24"/>
          <w:lang w:eastAsia="en-IN"/>
        </w:rPr>
        <w:t>euclidean</w:t>
      </w:r>
      <w:proofErr w:type="spellEnd"/>
      <w:r w:rsidRPr="00DD0A90">
        <w:rPr>
          <w:rFonts w:ascii="Times New Roman" w:eastAsia="Times New Roman" w:hAnsi="Times New Roman" w:cs="Times New Roman"/>
          <w:color w:val="000000" w:themeColor="text1"/>
          <w:sz w:val="24"/>
          <w:szCs w:val="24"/>
          <w:lang w:eastAsia="en-IN"/>
        </w:rPr>
        <w:t xml:space="preserve"> distance between the horizontal</w:t>
      </w:r>
    </w:p>
    <w:p w14:paraId="363054A4"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w:t>
      </w:r>
      <w:proofErr w:type="gramStart"/>
      <w:r w:rsidRPr="00DD0A90">
        <w:rPr>
          <w:rFonts w:ascii="Times New Roman" w:eastAsia="Times New Roman" w:hAnsi="Times New Roman" w:cs="Times New Roman"/>
          <w:color w:val="000000" w:themeColor="text1"/>
          <w:sz w:val="24"/>
          <w:szCs w:val="24"/>
          <w:lang w:eastAsia="en-IN"/>
        </w:rPr>
        <w:t>mouth</w:t>
      </w:r>
      <w:proofErr w:type="gramEnd"/>
      <w:r w:rsidRPr="00DD0A90">
        <w:rPr>
          <w:rFonts w:ascii="Times New Roman" w:eastAsia="Times New Roman" w:hAnsi="Times New Roman" w:cs="Times New Roman"/>
          <w:color w:val="000000" w:themeColor="text1"/>
          <w:sz w:val="24"/>
          <w:szCs w:val="24"/>
          <w:lang w:eastAsia="en-IN"/>
        </w:rPr>
        <w:t xml:space="preserve"> landmarks (x, y)-coordinates</w:t>
      </w:r>
    </w:p>
    <w:p w14:paraId="772BE1C1"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D = </w:t>
      </w:r>
      <w:proofErr w:type="spellStart"/>
      <w:proofErr w:type="gramStart"/>
      <w:r w:rsidRPr="00DD0A90">
        <w:rPr>
          <w:rFonts w:ascii="Times New Roman" w:eastAsia="Times New Roman" w:hAnsi="Times New Roman" w:cs="Times New Roman"/>
          <w:color w:val="000000" w:themeColor="text1"/>
          <w:sz w:val="24"/>
          <w:szCs w:val="24"/>
          <w:lang w:eastAsia="en-IN"/>
        </w:rPr>
        <w:t>np.linalg.norm</w:t>
      </w:r>
      <w:proofErr w:type="spellEnd"/>
      <w:r w:rsidRPr="00DD0A90">
        <w:rPr>
          <w:rFonts w:ascii="Times New Roman" w:eastAsia="Times New Roman" w:hAnsi="Times New Roman" w:cs="Times New Roman"/>
          <w:color w:val="000000" w:themeColor="text1"/>
          <w:sz w:val="24"/>
          <w:szCs w:val="24"/>
          <w:lang w:eastAsia="en-IN"/>
        </w:rPr>
        <w:t>(</w:t>
      </w:r>
      <w:proofErr w:type="gramEnd"/>
      <w:r w:rsidRPr="00DD0A90">
        <w:rPr>
          <w:rFonts w:ascii="Times New Roman" w:eastAsia="Times New Roman" w:hAnsi="Times New Roman" w:cs="Times New Roman"/>
          <w:color w:val="000000" w:themeColor="text1"/>
          <w:sz w:val="24"/>
          <w:szCs w:val="24"/>
          <w:lang w:eastAsia="en-IN"/>
        </w:rPr>
        <w:t>mouth[12] - mouth[16])</w:t>
      </w:r>
    </w:p>
    <w:p w14:paraId="6980A292"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06E9A5D1"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Compute the mouth aspect ratio</w:t>
      </w:r>
    </w:p>
    <w:p w14:paraId="092D09D4" w14:textId="2D9133CA" w:rsid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proofErr w:type="gramStart"/>
      <w:r>
        <w:rPr>
          <w:rFonts w:ascii="Times New Roman" w:eastAsia="Times New Roman" w:hAnsi="Times New Roman" w:cs="Times New Roman"/>
          <w:color w:val="000000" w:themeColor="text1"/>
          <w:sz w:val="24"/>
          <w:szCs w:val="24"/>
          <w:lang w:eastAsia="en-IN"/>
        </w:rPr>
        <w:t>mar</w:t>
      </w:r>
      <w:proofErr w:type="gramEnd"/>
      <w:r>
        <w:rPr>
          <w:rFonts w:ascii="Times New Roman" w:eastAsia="Times New Roman" w:hAnsi="Times New Roman" w:cs="Times New Roman"/>
          <w:color w:val="000000" w:themeColor="text1"/>
          <w:sz w:val="24"/>
          <w:szCs w:val="24"/>
          <w:lang w:eastAsia="en-IN"/>
        </w:rPr>
        <w:t xml:space="preserve"> = (A + B + C) / (2 * D)</w:t>
      </w:r>
    </w:p>
    <w:p w14:paraId="367CA759"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1FDEB9D2"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 Return the mouth aspect ratio</w:t>
      </w:r>
    </w:p>
    <w:p w14:paraId="3E8B82C8"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w:t>
      </w:r>
      <w:proofErr w:type="gramStart"/>
      <w:r w:rsidRPr="00DD0A90">
        <w:rPr>
          <w:rFonts w:ascii="Times New Roman" w:eastAsia="Times New Roman" w:hAnsi="Times New Roman" w:cs="Times New Roman"/>
          <w:color w:val="000000" w:themeColor="text1"/>
          <w:sz w:val="24"/>
          <w:szCs w:val="24"/>
          <w:lang w:eastAsia="en-IN"/>
        </w:rPr>
        <w:t>return</w:t>
      </w:r>
      <w:proofErr w:type="gramEnd"/>
      <w:r w:rsidRPr="00DD0A90">
        <w:rPr>
          <w:rFonts w:ascii="Times New Roman" w:eastAsia="Times New Roman" w:hAnsi="Times New Roman" w:cs="Times New Roman"/>
          <w:color w:val="000000" w:themeColor="text1"/>
          <w:sz w:val="24"/>
          <w:szCs w:val="24"/>
          <w:lang w:eastAsia="en-IN"/>
        </w:rPr>
        <w:t xml:space="preserve"> mar</w:t>
      </w:r>
    </w:p>
    <w:p w14:paraId="6ED0051F"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
    <w:p w14:paraId="3D617B7C"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Return direction given the nose and anchor points.</w:t>
      </w:r>
    </w:p>
    <w:p w14:paraId="5FCB1C63"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proofErr w:type="gramStart"/>
      <w:r w:rsidRPr="00DD0A90">
        <w:rPr>
          <w:rFonts w:ascii="Times New Roman" w:eastAsia="Times New Roman" w:hAnsi="Times New Roman" w:cs="Times New Roman"/>
          <w:color w:val="000000" w:themeColor="text1"/>
          <w:sz w:val="24"/>
          <w:szCs w:val="24"/>
          <w:lang w:eastAsia="en-IN"/>
        </w:rPr>
        <w:t>def</w:t>
      </w:r>
      <w:proofErr w:type="spellEnd"/>
      <w:proofErr w:type="gramEnd"/>
      <w:r w:rsidRPr="00DD0A90">
        <w:rPr>
          <w:rFonts w:ascii="Times New Roman" w:eastAsia="Times New Roman" w:hAnsi="Times New Roman" w:cs="Times New Roman"/>
          <w:color w:val="000000" w:themeColor="text1"/>
          <w:sz w:val="24"/>
          <w:szCs w:val="24"/>
          <w:lang w:eastAsia="en-IN"/>
        </w:rPr>
        <w:t xml:space="preserve"> direction(</w:t>
      </w:r>
      <w:proofErr w:type="spellStart"/>
      <w:r w:rsidRPr="00DD0A90">
        <w:rPr>
          <w:rFonts w:ascii="Times New Roman" w:eastAsia="Times New Roman" w:hAnsi="Times New Roman" w:cs="Times New Roman"/>
          <w:color w:val="000000" w:themeColor="text1"/>
          <w:sz w:val="24"/>
          <w:szCs w:val="24"/>
          <w:lang w:eastAsia="en-IN"/>
        </w:rPr>
        <w:t>nose_point</w:t>
      </w:r>
      <w:proofErr w:type="spellEnd"/>
      <w:r w:rsidRPr="00DD0A90">
        <w:rPr>
          <w:rFonts w:ascii="Times New Roman" w:eastAsia="Times New Roman" w:hAnsi="Times New Roman" w:cs="Times New Roman"/>
          <w:color w:val="000000" w:themeColor="text1"/>
          <w:sz w:val="24"/>
          <w:szCs w:val="24"/>
          <w:lang w:eastAsia="en-IN"/>
        </w:rPr>
        <w:t xml:space="preserve">, </w:t>
      </w:r>
      <w:proofErr w:type="spellStart"/>
      <w:r w:rsidRPr="00DD0A90">
        <w:rPr>
          <w:rFonts w:ascii="Times New Roman" w:eastAsia="Times New Roman" w:hAnsi="Times New Roman" w:cs="Times New Roman"/>
          <w:color w:val="000000" w:themeColor="text1"/>
          <w:sz w:val="24"/>
          <w:szCs w:val="24"/>
          <w:lang w:eastAsia="en-IN"/>
        </w:rPr>
        <w:t>anchor_point</w:t>
      </w:r>
      <w:proofErr w:type="spellEnd"/>
      <w:r w:rsidRPr="00DD0A90">
        <w:rPr>
          <w:rFonts w:ascii="Times New Roman" w:eastAsia="Times New Roman" w:hAnsi="Times New Roman" w:cs="Times New Roman"/>
          <w:color w:val="000000" w:themeColor="text1"/>
          <w:sz w:val="24"/>
          <w:szCs w:val="24"/>
          <w:lang w:eastAsia="en-IN"/>
        </w:rPr>
        <w:t>, w, h, multiple=1):</w:t>
      </w:r>
    </w:p>
    <w:p w14:paraId="0E0CE1BA"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w:t>
      </w:r>
      <w:proofErr w:type="spellStart"/>
      <w:proofErr w:type="gramStart"/>
      <w:r w:rsidRPr="00DD0A90">
        <w:rPr>
          <w:rFonts w:ascii="Times New Roman" w:eastAsia="Times New Roman" w:hAnsi="Times New Roman" w:cs="Times New Roman"/>
          <w:color w:val="000000" w:themeColor="text1"/>
          <w:sz w:val="24"/>
          <w:szCs w:val="24"/>
          <w:lang w:eastAsia="en-IN"/>
        </w:rPr>
        <w:t>nx</w:t>
      </w:r>
      <w:proofErr w:type="spellEnd"/>
      <w:proofErr w:type="gramEnd"/>
      <w:r w:rsidRPr="00DD0A90">
        <w:rPr>
          <w:rFonts w:ascii="Times New Roman" w:eastAsia="Times New Roman" w:hAnsi="Times New Roman" w:cs="Times New Roman"/>
          <w:color w:val="000000" w:themeColor="text1"/>
          <w:sz w:val="24"/>
          <w:szCs w:val="24"/>
          <w:lang w:eastAsia="en-IN"/>
        </w:rPr>
        <w:t xml:space="preserve">, </w:t>
      </w:r>
      <w:proofErr w:type="spellStart"/>
      <w:r w:rsidRPr="00DD0A90">
        <w:rPr>
          <w:rFonts w:ascii="Times New Roman" w:eastAsia="Times New Roman" w:hAnsi="Times New Roman" w:cs="Times New Roman"/>
          <w:color w:val="000000" w:themeColor="text1"/>
          <w:sz w:val="24"/>
          <w:szCs w:val="24"/>
          <w:lang w:eastAsia="en-IN"/>
        </w:rPr>
        <w:t>ny</w:t>
      </w:r>
      <w:proofErr w:type="spellEnd"/>
      <w:r w:rsidRPr="00DD0A90">
        <w:rPr>
          <w:rFonts w:ascii="Times New Roman" w:eastAsia="Times New Roman" w:hAnsi="Times New Roman" w:cs="Times New Roman"/>
          <w:color w:val="000000" w:themeColor="text1"/>
          <w:sz w:val="24"/>
          <w:szCs w:val="24"/>
          <w:lang w:eastAsia="en-IN"/>
        </w:rPr>
        <w:t xml:space="preserve"> = </w:t>
      </w:r>
      <w:proofErr w:type="spellStart"/>
      <w:r w:rsidRPr="00DD0A90">
        <w:rPr>
          <w:rFonts w:ascii="Times New Roman" w:eastAsia="Times New Roman" w:hAnsi="Times New Roman" w:cs="Times New Roman"/>
          <w:color w:val="000000" w:themeColor="text1"/>
          <w:sz w:val="24"/>
          <w:szCs w:val="24"/>
          <w:lang w:eastAsia="en-IN"/>
        </w:rPr>
        <w:t>nose_point</w:t>
      </w:r>
      <w:proofErr w:type="spellEnd"/>
    </w:p>
    <w:p w14:paraId="68A0E4FA" w14:textId="20AA85AE"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proofErr w:type="gramStart"/>
      <w:r>
        <w:rPr>
          <w:rFonts w:ascii="Times New Roman" w:eastAsia="Times New Roman" w:hAnsi="Times New Roman" w:cs="Times New Roman"/>
          <w:color w:val="000000" w:themeColor="text1"/>
          <w:sz w:val="24"/>
          <w:szCs w:val="24"/>
          <w:lang w:eastAsia="en-IN"/>
        </w:rPr>
        <w:t>x</w:t>
      </w:r>
      <w:proofErr w:type="gramEnd"/>
      <w:r>
        <w:rPr>
          <w:rFonts w:ascii="Times New Roman" w:eastAsia="Times New Roman" w:hAnsi="Times New Roman" w:cs="Times New Roman"/>
          <w:color w:val="000000" w:themeColor="text1"/>
          <w:sz w:val="24"/>
          <w:szCs w:val="24"/>
          <w:lang w:eastAsia="en-IN"/>
        </w:rPr>
        <w:t xml:space="preserve">, y = </w:t>
      </w:r>
      <w:proofErr w:type="spellStart"/>
      <w:r>
        <w:rPr>
          <w:rFonts w:ascii="Times New Roman" w:eastAsia="Times New Roman" w:hAnsi="Times New Roman" w:cs="Times New Roman"/>
          <w:color w:val="000000" w:themeColor="text1"/>
          <w:sz w:val="24"/>
          <w:szCs w:val="24"/>
          <w:lang w:eastAsia="en-IN"/>
        </w:rPr>
        <w:t>anchor_point</w:t>
      </w:r>
      <w:proofErr w:type="spellEnd"/>
    </w:p>
    <w:p w14:paraId="7F7D36A3"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w:t>
      </w:r>
      <w:proofErr w:type="gramStart"/>
      <w:r w:rsidRPr="00DD0A90">
        <w:rPr>
          <w:rFonts w:ascii="Times New Roman" w:eastAsia="Times New Roman" w:hAnsi="Times New Roman" w:cs="Times New Roman"/>
          <w:color w:val="000000" w:themeColor="text1"/>
          <w:sz w:val="24"/>
          <w:szCs w:val="24"/>
          <w:lang w:eastAsia="en-IN"/>
        </w:rPr>
        <w:t>if</w:t>
      </w:r>
      <w:proofErr w:type="gramEnd"/>
      <w:r w:rsidRPr="00DD0A90">
        <w:rPr>
          <w:rFonts w:ascii="Times New Roman" w:eastAsia="Times New Roman" w:hAnsi="Times New Roman" w:cs="Times New Roman"/>
          <w:color w:val="000000" w:themeColor="text1"/>
          <w:sz w:val="24"/>
          <w:szCs w:val="24"/>
          <w:lang w:eastAsia="en-IN"/>
        </w:rPr>
        <w:t xml:space="preserve"> </w:t>
      </w:r>
      <w:proofErr w:type="spellStart"/>
      <w:r w:rsidRPr="00DD0A90">
        <w:rPr>
          <w:rFonts w:ascii="Times New Roman" w:eastAsia="Times New Roman" w:hAnsi="Times New Roman" w:cs="Times New Roman"/>
          <w:color w:val="000000" w:themeColor="text1"/>
          <w:sz w:val="24"/>
          <w:szCs w:val="24"/>
          <w:lang w:eastAsia="en-IN"/>
        </w:rPr>
        <w:t>nx</w:t>
      </w:r>
      <w:proofErr w:type="spellEnd"/>
      <w:r w:rsidRPr="00DD0A90">
        <w:rPr>
          <w:rFonts w:ascii="Times New Roman" w:eastAsia="Times New Roman" w:hAnsi="Times New Roman" w:cs="Times New Roman"/>
          <w:color w:val="000000" w:themeColor="text1"/>
          <w:sz w:val="24"/>
          <w:szCs w:val="24"/>
          <w:lang w:eastAsia="en-IN"/>
        </w:rPr>
        <w:t xml:space="preserve"> &gt; x + multiple * w:</w:t>
      </w:r>
    </w:p>
    <w:p w14:paraId="01A61A08"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w:t>
      </w:r>
      <w:proofErr w:type="gramStart"/>
      <w:r w:rsidRPr="00DD0A90">
        <w:rPr>
          <w:rFonts w:ascii="Times New Roman" w:eastAsia="Times New Roman" w:hAnsi="Times New Roman" w:cs="Times New Roman"/>
          <w:color w:val="000000" w:themeColor="text1"/>
          <w:sz w:val="24"/>
          <w:szCs w:val="24"/>
          <w:lang w:eastAsia="en-IN"/>
        </w:rPr>
        <w:t>return</w:t>
      </w:r>
      <w:proofErr w:type="gramEnd"/>
      <w:r w:rsidRPr="00DD0A90">
        <w:rPr>
          <w:rFonts w:ascii="Times New Roman" w:eastAsia="Times New Roman" w:hAnsi="Times New Roman" w:cs="Times New Roman"/>
          <w:color w:val="000000" w:themeColor="text1"/>
          <w:sz w:val="24"/>
          <w:szCs w:val="24"/>
          <w:lang w:eastAsia="en-IN"/>
        </w:rPr>
        <w:t xml:space="preserve"> 'right'</w:t>
      </w:r>
    </w:p>
    <w:p w14:paraId="5C416079"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w:t>
      </w:r>
      <w:proofErr w:type="spellStart"/>
      <w:proofErr w:type="gramStart"/>
      <w:r w:rsidRPr="00DD0A90">
        <w:rPr>
          <w:rFonts w:ascii="Times New Roman" w:eastAsia="Times New Roman" w:hAnsi="Times New Roman" w:cs="Times New Roman"/>
          <w:color w:val="000000" w:themeColor="text1"/>
          <w:sz w:val="24"/>
          <w:szCs w:val="24"/>
          <w:lang w:eastAsia="en-IN"/>
        </w:rPr>
        <w:t>elif</w:t>
      </w:r>
      <w:proofErr w:type="spellEnd"/>
      <w:proofErr w:type="gramEnd"/>
      <w:r w:rsidRPr="00DD0A90">
        <w:rPr>
          <w:rFonts w:ascii="Times New Roman" w:eastAsia="Times New Roman" w:hAnsi="Times New Roman" w:cs="Times New Roman"/>
          <w:color w:val="000000" w:themeColor="text1"/>
          <w:sz w:val="24"/>
          <w:szCs w:val="24"/>
          <w:lang w:eastAsia="en-IN"/>
        </w:rPr>
        <w:t xml:space="preserve"> </w:t>
      </w:r>
      <w:proofErr w:type="spellStart"/>
      <w:r w:rsidRPr="00DD0A90">
        <w:rPr>
          <w:rFonts w:ascii="Times New Roman" w:eastAsia="Times New Roman" w:hAnsi="Times New Roman" w:cs="Times New Roman"/>
          <w:color w:val="000000" w:themeColor="text1"/>
          <w:sz w:val="24"/>
          <w:szCs w:val="24"/>
          <w:lang w:eastAsia="en-IN"/>
        </w:rPr>
        <w:t>nx</w:t>
      </w:r>
      <w:proofErr w:type="spellEnd"/>
      <w:r w:rsidRPr="00DD0A90">
        <w:rPr>
          <w:rFonts w:ascii="Times New Roman" w:eastAsia="Times New Roman" w:hAnsi="Times New Roman" w:cs="Times New Roman"/>
          <w:color w:val="000000" w:themeColor="text1"/>
          <w:sz w:val="24"/>
          <w:szCs w:val="24"/>
          <w:lang w:eastAsia="en-IN"/>
        </w:rPr>
        <w:t xml:space="preserve"> &lt; x - multiple * w:</w:t>
      </w:r>
    </w:p>
    <w:p w14:paraId="64360379" w14:textId="5DBA5B6E"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proofErr w:type="gramStart"/>
      <w:r>
        <w:rPr>
          <w:rFonts w:ascii="Times New Roman" w:eastAsia="Times New Roman" w:hAnsi="Times New Roman" w:cs="Times New Roman"/>
          <w:color w:val="000000" w:themeColor="text1"/>
          <w:sz w:val="24"/>
          <w:szCs w:val="24"/>
          <w:lang w:eastAsia="en-IN"/>
        </w:rPr>
        <w:t>return</w:t>
      </w:r>
      <w:proofErr w:type="gramEnd"/>
      <w:r>
        <w:rPr>
          <w:rFonts w:ascii="Times New Roman" w:eastAsia="Times New Roman" w:hAnsi="Times New Roman" w:cs="Times New Roman"/>
          <w:color w:val="000000" w:themeColor="text1"/>
          <w:sz w:val="24"/>
          <w:szCs w:val="24"/>
          <w:lang w:eastAsia="en-IN"/>
        </w:rPr>
        <w:t xml:space="preserve"> 'left'</w:t>
      </w:r>
    </w:p>
    <w:p w14:paraId="073027A1"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w:t>
      </w:r>
      <w:proofErr w:type="gramStart"/>
      <w:r w:rsidRPr="00DD0A90">
        <w:rPr>
          <w:rFonts w:ascii="Times New Roman" w:eastAsia="Times New Roman" w:hAnsi="Times New Roman" w:cs="Times New Roman"/>
          <w:color w:val="000000" w:themeColor="text1"/>
          <w:sz w:val="24"/>
          <w:szCs w:val="24"/>
          <w:lang w:eastAsia="en-IN"/>
        </w:rPr>
        <w:t>if</w:t>
      </w:r>
      <w:proofErr w:type="gramEnd"/>
      <w:r w:rsidRPr="00DD0A90">
        <w:rPr>
          <w:rFonts w:ascii="Times New Roman" w:eastAsia="Times New Roman" w:hAnsi="Times New Roman" w:cs="Times New Roman"/>
          <w:color w:val="000000" w:themeColor="text1"/>
          <w:sz w:val="24"/>
          <w:szCs w:val="24"/>
          <w:lang w:eastAsia="en-IN"/>
        </w:rPr>
        <w:t xml:space="preserve"> </w:t>
      </w:r>
      <w:proofErr w:type="spellStart"/>
      <w:r w:rsidRPr="00DD0A90">
        <w:rPr>
          <w:rFonts w:ascii="Times New Roman" w:eastAsia="Times New Roman" w:hAnsi="Times New Roman" w:cs="Times New Roman"/>
          <w:color w:val="000000" w:themeColor="text1"/>
          <w:sz w:val="24"/>
          <w:szCs w:val="24"/>
          <w:lang w:eastAsia="en-IN"/>
        </w:rPr>
        <w:t>ny</w:t>
      </w:r>
      <w:proofErr w:type="spellEnd"/>
      <w:r w:rsidRPr="00DD0A90">
        <w:rPr>
          <w:rFonts w:ascii="Times New Roman" w:eastAsia="Times New Roman" w:hAnsi="Times New Roman" w:cs="Times New Roman"/>
          <w:color w:val="000000" w:themeColor="text1"/>
          <w:sz w:val="24"/>
          <w:szCs w:val="24"/>
          <w:lang w:eastAsia="en-IN"/>
        </w:rPr>
        <w:t xml:space="preserve"> &gt; y + multiple * h:</w:t>
      </w:r>
    </w:p>
    <w:p w14:paraId="5D6D09D4"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w:t>
      </w:r>
      <w:proofErr w:type="gramStart"/>
      <w:r w:rsidRPr="00DD0A90">
        <w:rPr>
          <w:rFonts w:ascii="Times New Roman" w:eastAsia="Times New Roman" w:hAnsi="Times New Roman" w:cs="Times New Roman"/>
          <w:color w:val="000000" w:themeColor="text1"/>
          <w:sz w:val="24"/>
          <w:szCs w:val="24"/>
          <w:lang w:eastAsia="en-IN"/>
        </w:rPr>
        <w:t>return</w:t>
      </w:r>
      <w:proofErr w:type="gramEnd"/>
      <w:r w:rsidRPr="00DD0A90">
        <w:rPr>
          <w:rFonts w:ascii="Times New Roman" w:eastAsia="Times New Roman" w:hAnsi="Times New Roman" w:cs="Times New Roman"/>
          <w:color w:val="000000" w:themeColor="text1"/>
          <w:sz w:val="24"/>
          <w:szCs w:val="24"/>
          <w:lang w:eastAsia="en-IN"/>
        </w:rPr>
        <w:t xml:space="preserve"> 'down'</w:t>
      </w:r>
    </w:p>
    <w:p w14:paraId="3B1EE8A7" w14:textId="77777777"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w:t>
      </w:r>
      <w:proofErr w:type="spellStart"/>
      <w:proofErr w:type="gramStart"/>
      <w:r w:rsidRPr="00DD0A90">
        <w:rPr>
          <w:rFonts w:ascii="Times New Roman" w:eastAsia="Times New Roman" w:hAnsi="Times New Roman" w:cs="Times New Roman"/>
          <w:color w:val="000000" w:themeColor="text1"/>
          <w:sz w:val="24"/>
          <w:szCs w:val="24"/>
          <w:lang w:eastAsia="en-IN"/>
        </w:rPr>
        <w:t>elif</w:t>
      </w:r>
      <w:proofErr w:type="spellEnd"/>
      <w:proofErr w:type="gramEnd"/>
      <w:r w:rsidRPr="00DD0A90">
        <w:rPr>
          <w:rFonts w:ascii="Times New Roman" w:eastAsia="Times New Roman" w:hAnsi="Times New Roman" w:cs="Times New Roman"/>
          <w:color w:val="000000" w:themeColor="text1"/>
          <w:sz w:val="24"/>
          <w:szCs w:val="24"/>
          <w:lang w:eastAsia="en-IN"/>
        </w:rPr>
        <w:t xml:space="preserve"> </w:t>
      </w:r>
      <w:proofErr w:type="spellStart"/>
      <w:r w:rsidRPr="00DD0A90">
        <w:rPr>
          <w:rFonts w:ascii="Times New Roman" w:eastAsia="Times New Roman" w:hAnsi="Times New Roman" w:cs="Times New Roman"/>
          <w:color w:val="000000" w:themeColor="text1"/>
          <w:sz w:val="24"/>
          <w:szCs w:val="24"/>
          <w:lang w:eastAsia="en-IN"/>
        </w:rPr>
        <w:t>ny</w:t>
      </w:r>
      <w:proofErr w:type="spellEnd"/>
      <w:r w:rsidRPr="00DD0A90">
        <w:rPr>
          <w:rFonts w:ascii="Times New Roman" w:eastAsia="Times New Roman" w:hAnsi="Times New Roman" w:cs="Times New Roman"/>
          <w:color w:val="000000" w:themeColor="text1"/>
          <w:sz w:val="24"/>
          <w:szCs w:val="24"/>
          <w:lang w:eastAsia="en-IN"/>
        </w:rPr>
        <w:t xml:space="preserve"> &lt; y - multiple * h:</w:t>
      </w:r>
    </w:p>
    <w:p w14:paraId="684D9BD3" w14:textId="102F310D"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proofErr w:type="gramStart"/>
      <w:r>
        <w:rPr>
          <w:rFonts w:ascii="Times New Roman" w:eastAsia="Times New Roman" w:hAnsi="Times New Roman" w:cs="Times New Roman"/>
          <w:color w:val="000000" w:themeColor="text1"/>
          <w:sz w:val="24"/>
          <w:szCs w:val="24"/>
          <w:lang w:eastAsia="en-IN"/>
        </w:rPr>
        <w:t>return</w:t>
      </w:r>
      <w:proofErr w:type="gramEnd"/>
      <w:r>
        <w:rPr>
          <w:rFonts w:ascii="Times New Roman" w:eastAsia="Times New Roman" w:hAnsi="Times New Roman" w:cs="Times New Roman"/>
          <w:color w:val="000000" w:themeColor="text1"/>
          <w:sz w:val="24"/>
          <w:szCs w:val="24"/>
          <w:lang w:eastAsia="en-IN"/>
        </w:rPr>
        <w:t xml:space="preserve"> 'up'</w:t>
      </w:r>
    </w:p>
    <w:p w14:paraId="5379939D" w14:textId="045FD3DC" w:rsidR="00DD0A90" w:rsidRPr="00DD0A90" w:rsidRDefault="00DD0A90" w:rsidP="00DD0A90">
      <w:pPr>
        <w:spacing w:line="360" w:lineRule="auto"/>
        <w:jc w:val="both"/>
        <w:textAlignment w:val="baseline"/>
        <w:rPr>
          <w:rFonts w:ascii="Times New Roman" w:eastAsia="Times New Roman" w:hAnsi="Times New Roman" w:cs="Times New Roman"/>
          <w:color w:val="000000" w:themeColor="text1"/>
          <w:sz w:val="24"/>
          <w:szCs w:val="24"/>
          <w:lang w:eastAsia="en-IN"/>
        </w:rPr>
      </w:pPr>
      <w:r w:rsidRPr="00DD0A90">
        <w:rPr>
          <w:rFonts w:ascii="Times New Roman" w:eastAsia="Times New Roman" w:hAnsi="Times New Roman" w:cs="Times New Roman"/>
          <w:color w:val="000000" w:themeColor="text1"/>
          <w:sz w:val="24"/>
          <w:szCs w:val="24"/>
          <w:lang w:eastAsia="en-IN"/>
        </w:rPr>
        <w:t xml:space="preserve">    </w:t>
      </w:r>
      <w:proofErr w:type="gramStart"/>
      <w:r w:rsidRPr="00DD0A90">
        <w:rPr>
          <w:rFonts w:ascii="Times New Roman" w:eastAsia="Times New Roman" w:hAnsi="Times New Roman" w:cs="Times New Roman"/>
          <w:color w:val="000000" w:themeColor="text1"/>
          <w:sz w:val="24"/>
          <w:szCs w:val="24"/>
          <w:lang w:eastAsia="en-IN"/>
        </w:rPr>
        <w:t>return</w:t>
      </w:r>
      <w:proofErr w:type="gramEnd"/>
      <w:r w:rsidRPr="00DD0A90">
        <w:rPr>
          <w:rFonts w:ascii="Times New Roman" w:eastAsia="Times New Roman" w:hAnsi="Times New Roman" w:cs="Times New Roman"/>
          <w:color w:val="000000" w:themeColor="text1"/>
          <w:sz w:val="24"/>
          <w:szCs w:val="24"/>
          <w:lang w:eastAsia="en-IN"/>
        </w:rPr>
        <w:t xml:space="preserve"> '-'</w:t>
      </w:r>
    </w:p>
    <w:p w14:paraId="3CB19902" w14:textId="7F02E1D0" w:rsidR="001B0DA5" w:rsidRDefault="001B0DA5" w:rsidP="001B0DA5">
      <w:pPr>
        <w:spacing w:line="480" w:lineRule="auto"/>
        <w:jc w:val="center"/>
        <w:rPr>
          <w:rFonts w:ascii="Times New Roman" w:hAnsi="Times New Roman"/>
          <w:b/>
          <w:bCs/>
          <w:color w:val="202124"/>
          <w:sz w:val="32"/>
          <w:szCs w:val="32"/>
          <w:shd w:val="clear" w:color="auto" w:fill="FFFFFF"/>
        </w:rPr>
      </w:pPr>
      <w:r w:rsidRPr="001B0DA5">
        <w:rPr>
          <w:rFonts w:ascii="Times New Roman" w:hAnsi="Times New Roman"/>
          <w:b/>
          <w:bCs/>
          <w:color w:val="202124"/>
          <w:sz w:val="32"/>
          <w:szCs w:val="32"/>
          <w:shd w:val="clear" w:color="auto" w:fill="FFFFFF"/>
        </w:rPr>
        <w:lastRenderedPageBreak/>
        <w:t>6.</w:t>
      </w:r>
      <w:r>
        <w:rPr>
          <w:rFonts w:ascii="Times New Roman" w:hAnsi="Times New Roman"/>
          <w:b/>
          <w:bCs/>
          <w:color w:val="202124"/>
          <w:sz w:val="32"/>
          <w:szCs w:val="32"/>
          <w:shd w:val="clear" w:color="auto" w:fill="FFFFFF"/>
        </w:rPr>
        <w:t xml:space="preserve"> </w:t>
      </w:r>
      <w:r w:rsidR="00093B01" w:rsidRPr="00253235">
        <w:rPr>
          <w:rFonts w:ascii="Times New Roman" w:hAnsi="Times New Roman"/>
          <w:b/>
          <w:bCs/>
          <w:color w:val="202124"/>
          <w:sz w:val="32"/>
          <w:szCs w:val="32"/>
          <w:shd w:val="clear" w:color="auto" w:fill="FFFFFF"/>
        </w:rPr>
        <w:t xml:space="preserve"> USER SCREEN</w:t>
      </w:r>
      <w:r w:rsidR="00093B01">
        <w:rPr>
          <w:rFonts w:ascii="Times New Roman" w:hAnsi="Times New Roman"/>
          <w:b/>
          <w:bCs/>
          <w:color w:val="202124"/>
          <w:sz w:val="32"/>
          <w:szCs w:val="32"/>
          <w:shd w:val="clear" w:color="auto" w:fill="FFFFFF"/>
        </w:rPr>
        <w:t>S</w:t>
      </w:r>
    </w:p>
    <w:p w14:paraId="7A9DA6C5" w14:textId="67A4E6FE" w:rsidR="00E94A5E" w:rsidRPr="00E94A5E" w:rsidRDefault="00E94A5E" w:rsidP="00E94A5E">
      <w:pPr>
        <w:spacing w:line="480" w:lineRule="auto"/>
        <w:rPr>
          <w:rFonts w:ascii="Times New Roman" w:hAnsi="Times New Roman"/>
          <w:b/>
          <w:bCs/>
          <w:color w:val="202124"/>
          <w:sz w:val="28"/>
          <w:szCs w:val="28"/>
          <w:shd w:val="clear" w:color="auto" w:fill="FFFFFF"/>
        </w:rPr>
      </w:pPr>
      <w:r w:rsidRPr="001B0DA5">
        <w:rPr>
          <w:rFonts w:ascii="Times New Roman" w:hAnsi="Times New Roman"/>
          <w:b/>
          <w:bCs/>
          <w:color w:val="202124"/>
          <w:sz w:val="32"/>
          <w:szCs w:val="32"/>
          <w:shd w:val="clear" w:color="auto" w:fill="FFFFFF"/>
        </w:rPr>
        <w:drawing>
          <wp:anchor distT="0" distB="0" distL="114300" distR="114300" simplePos="0" relativeHeight="251711488" behindDoc="0" locked="0" layoutInCell="1" allowOverlap="1" wp14:anchorId="1C50BBA0" wp14:editId="28C8777F">
            <wp:simplePos x="0" y="0"/>
            <wp:positionH relativeFrom="margin">
              <wp:posOffset>8467</wp:posOffset>
            </wp:positionH>
            <wp:positionV relativeFrom="paragraph">
              <wp:posOffset>404495</wp:posOffset>
            </wp:positionV>
            <wp:extent cx="6366510" cy="3581400"/>
            <wp:effectExtent l="0" t="0" r="0" b="0"/>
            <wp:wrapTopAndBottom/>
            <wp:docPr id="28" name="Picture 2">
              <a:extLst xmlns:a="http://schemas.openxmlformats.org/drawingml/2006/main">
                <a:ext uri="{FF2B5EF4-FFF2-40B4-BE49-F238E27FC236}">
                  <a16:creationId xmlns:a16="http://schemas.microsoft.com/office/drawing/2014/main" id="{6E40DDBD-16CE-44AC-9D8B-FB1041D2E5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E40DDBD-16CE-44AC-9D8B-FB1041D2E595}"/>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66510" cy="3581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bCs/>
          <w:color w:val="202124"/>
          <w:sz w:val="28"/>
          <w:szCs w:val="28"/>
          <w:shd w:val="clear" w:color="auto" w:fill="FFFFFF"/>
        </w:rPr>
        <w:t>Activating the mouse – Reading Input</w:t>
      </w:r>
    </w:p>
    <w:p w14:paraId="0B650519" w14:textId="3F7EC160" w:rsidR="00E94A5E" w:rsidRDefault="00E94A5E" w:rsidP="00E94A5E">
      <w:pPr>
        <w:spacing w:before="240" w:after="0" w:line="480" w:lineRule="auto"/>
        <w:jc w:val="center"/>
        <w:rPr>
          <w:rFonts w:ascii="Times New Roman" w:hAnsi="Times New Roman"/>
          <w:bCs/>
          <w:color w:val="202124"/>
          <w:sz w:val="24"/>
          <w:szCs w:val="24"/>
          <w:shd w:val="clear" w:color="auto" w:fill="FFFFFF"/>
        </w:rPr>
      </w:pPr>
    </w:p>
    <w:p w14:paraId="037EA07E" w14:textId="12B380E8" w:rsidR="001B0DA5" w:rsidRDefault="001B0DA5" w:rsidP="00E94A5E">
      <w:pPr>
        <w:spacing w:before="240" w:line="480" w:lineRule="auto"/>
        <w:jc w:val="center"/>
        <w:rPr>
          <w:rFonts w:ascii="Times New Roman" w:hAnsi="Times New Roman"/>
          <w:bCs/>
          <w:color w:val="202124"/>
          <w:sz w:val="24"/>
          <w:szCs w:val="24"/>
          <w:shd w:val="clear" w:color="auto" w:fill="FFFFFF"/>
        </w:rPr>
      </w:pPr>
      <w:r w:rsidRPr="001B0DA5">
        <w:rPr>
          <w:rFonts w:ascii="Times New Roman" w:hAnsi="Times New Roman"/>
          <w:bCs/>
          <w:color w:val="202124"/>
          <w:sz w:val="24"/>
          <w:szCs w:val="24"/>
          <w:shd w:val="clear" w:color="auto" w:fill="FFFFFF"/>
        </w:rPr>
        <w:t>Figure 6.1</w:t>
      </w:r>
      <w:r>
        <w:rPr>
          <w:rFonts w:ascii="Times New Roman" w:hAnsi="Times New Roman"/>
          <w:bCs/>
          <w:color w:val="202124"/>
          <w:sz w:val="24"/>
          <w:szCs w:val="24"/>
          <w:shd w:val="clear" w:color="auto" w:fill="FFFFFF"/>
        </w:rPr>
        <w:t>.</w:t>
      </w:r>
      <w:r w:rsidRPr="001B0DA5">
        <w:rPr>
          <w:rFonts w:ascii="Times New Roman" w:hAnsi="Times New Roman"/>
          <w:bCs/>
          <w:color w:val="202124"/>
          <w:sz w:val="24"/>
          <w:szCs w:val="24"/>
          <w:shd w:val="clear" w:color="auto" w:fill="FFFFFF"/>
        </w:rPr>
        <w:t xml:space="preserve"> Activating the mouse</w:t>
      </w:r>
      <w:r>
        <w:rPr>
          <w:rFonts w:ascii="Times New Roman" w:hAnsi="Times New Roman"/>
          <w:bCs/>
          <w:color w:val="202124"/>
          <w:sz w:val="24"/>
          <w:szCs w:val="24"/>
          <w:shd w:val="clear" w:color="auto" w:fill="FFFFFF"/>
        </w:rPr>
        <w:t>-Reading Input</w:t>
      </w:r>
    </w:p>
    <w:p w14:paraId="6F0D6A85" w14:textId="4498666D" w:rsidR="001B0DA5" w:rsidRDefault="001B0DA5" w:rsidP="009664A1">
      <w:pPr>
        <w:spacing w:line="360" w:lineRule="auto"/>
        <w:jc w:val="both"/>
        <w:rPr>
          <w:rFonts w:ascii="Times New Roman" w:hAnsi="Times New Roman" w:cs="Times New Roman"/>
          <w:sz w:val="24"/>
          <w:szCs w:val="24"/>
        </w:rPr>
      </w:pPr>
      <w:r w:rsidRPr="007A66AB">
        <w:rPr>
          <w:rFonts w:ascii="Times New Roman" w:hAnsi="Times New Roman" w:cs="Times New Roman"/>
          <w:sz w:val="24"/>
          <w:szCs w:val="24"/>
        </w:rPr>
        <w:t>The user needs to ‘yaw’ which is opening his mouth, vertically, in turn increasing the distance between the corresponding 2D points of the mouth. The algorithm detects the change in the distance by computing the ratio, and when this ratio crosses a specified threshold, the system is activated and the cursor can be moved.</w:t>
      </w:r>
      <w:r>
        <w:rPr>
          <w:rFonts w:ascii="Times New Roman" w:hAnsi="Times New Roman" w:cs="Times New Roman"/>
          <w:sz w:val="24"/>
          <w:szCs w:val="24"/>
        </w:rPr>
        <w:t xml:space="preserve"> </w:t>
      </w:r>
    </w:p>
    <w:p w14:paraId="643CA06B" w14:textId="7CAF2151" w:rsidR="00E94A5E" w:rsidRDefault="00E94A5E" w:rsidP="00E94A5E">
      <w:pPr>
        <w:spacing w:line="360" w:lineRule="auto"/>
        <w:ind w:left="720"/>
        <w:jc w:val="both"/>
        <w:rPr>
          <w:rFonts w:ascii="Times New Roman" w:hAnsi="Times New Roman" w:cs="Times New Roman"/>
          <w:sz w:val="24"/>
          <w:szCs w:val="24"/>
        </w:rPr>
      </w:pPr>
    </w:p>
    <w:p w14:paraId="659E0D98" w14:textId="31C4C95A" w:rsidR="00E94A5E" w:rsidRDefault="00E94A5E" w:rsidP="00E94A5E">
      <w:pPr>
        <w:spacing w:line="360" w:lineRule="auto"/>
        <w:ind w:left="720"/>
        <w:jc w:val="both"/>
        <w:rPr>
          <w:rFonts w:ascii="Times New Roman" w:hAnsi="Times New Roman" w:cs="Times New Roman"/>
          <w:sz w:val="24"/>
          <w:szCs w:val="24"/>
        </w:rPr>
      </w:pPr>
    </w:p>
    <w:p w14:paraId="656D4E58" w14:textId="488C1FDD" w:rsidR="00E94A5E" w:rsidRDefault="00E94A5E" w:rsidP="00E94A5E">
      <w:pPr>
        <w:spacing w:line="360" w:lineRule="auto"/>
        <w:ind w:left="720"/>
        <w:jc w:val="both"/>
        <w:rPr>
          <w:rFonts w:ascii="Times New Roman" w:hAnsi="Times New Roman" w:cs="Times New Roman"/>
          <w:sz w:val="24"/>
          <w:szCs w:val="24"/>
        </w:rPr>
      </w:pPr>
    </w:p>
    <w:p w14:paraId="42AF3607" w14:textId="1376EFD0" w:rsidR="00E94A5E" w:rsidRDefault="00E94A5E" w:rsidP="00E94A5E">
      <w:pPr>
        <w:spacing w:line="360" w:lineRule="auto"/>
        <w:ind w:left="720"/>
        <w:jc w:val="both"/>
        <w:rPr>
          <w:rFonts w:ascii="Times New Roman" w:hAnsi="Times New Roman" w:cs="Times New Roman"/>
          <w:sz w:val="24"/>
          <w:szCs w:val="24"/>
        </w:rPr>
      </w:pPr>
    </w:p>
    <w:p w14:paraId="54DAB795" w14:textId="31167845" w:rsidR="00E94A5E" w:rsidRDefault="00E94A5E" w:rsidP="00E94A5E">
      <w:pPr>
        <w:spacing w:line="360" w:lineRule="auto"/>
        <w:ind w:left="720"/>
        <w:jc w:val="both"/>
        <w:rPr>
          <w:rFonts w:ascii="Times New Roman" w:hAnsi="Times New Roman" w:cs="Times New Roman"/>
          <w:sz w:val="24"/>
          <w:szCs w:val="24"/>
        </w:rPr>
      </w:pPr>
    </w:p>
    <w:p w14:paraId="7F45856E" w14:textId="45AE1851" w:rsidR="00E94A5E" w:rsidRDefault="00E94A5E" w:rsidP="00E94A5E">
      <w:pPr>
        <w:spacing w:line="360" w:lineRule="auto"/>
        <w:ind w:left="720"/>
        <w:jc w:val="both"/>
        <w:rPr>
          <w:rFonts w:ascii="Times New Roman" w:hAnsi="Times New Roman" w:cs="Times New Roman"/>
          <w:sz w:val="24"/>
          <w:szCs w:val="24"/>
        </w:rPr>
      </w:pPr>
    </w:p>
    <w:p w14:paraId="42E7B57D" w14:textId="44B33672" w:rsidR="00E94A5E" w:rsidRPr="00E94A5E" w:rsidRDefault="00E94A5E" w:rsidP="00E94A5E">
      <w:pPr>
        <w:spacing w:line="360" w:lineRule="auto"/>
        <w:jc w:val="both"/>
        <w:rPr>
          <w:rFonts w:ascii="Times New Roman" w:hAnsi="Times New Roman" w:cs="Times New Roman"/>
          <w:b/>
          <w:sz w:val="28"/>
          <w:szCs w:val="28"/>
        </w:rPr>
      </w:pPr>
      <w:r w:rsidRPr="00E94A5E">
        <w:rPr>
          <w:rFonts w:ascii="Times New Roman" w:hAnsi="Times New Roman" w:cs="Times New Roman"/>
          <w:b/>
          <w:sz w:val="28"/>
          <w:szCs w:val="28"/>
        </w:rPr>
        <w:lastRenderedPageBreak/>
        <w:t>Mo</w:t>
      </w:r>
      <w:r w:rsidR="009664A1">
        <w:rPr>
          <w:rFonts w:ascii="Times New Roman" w:hAnsi="Times New Roman" w:cs="Times New Roman"/>
          <w:b/>
          <w:sz w:val="28"/>
          <w:szCs w:val="28"/>
        </w:rPr>
        <w:t>ving the mouse pointer L</w:t>
      </w:r>
      <w:r w:rsidRPr="00E94A5E">
        <w:rPr>
          <w:rFonts w:ascii="Times New Roman" w:hAnsi="Times New Roman" w:cs="Times New Roman"/>
          <w:b/>
          <w:sz w:val="28"/>
          <w:szCs w:val="28"/>
        </w:rPr>
        <w:t>eft</w:t>
      </w:r>
    </w:p>
    <w:p w14:paraId="690DB65B" w14:textId="00AD80D1" w:rsidR="00E94A5E" w:rsidRDefault="001B0DA5" w:rsidP="001B0DA5">
      <w:pPr>
        <w:spacing w:line="360" w:lineRule="auto"/>
        <w:jc w:val="both"/>
        <w:rPr>
          <w:rFonts w:ascii="Times New Roman" w:hAnsi="Times New Roman"/>
          <w:bCs/>
          <w:color w:val="202124"/>
          <w:sz w:val="24"/>
          <w:szCs w:val="24"/>
          <w:shd w:val="clear" w:color="auto" w:fill="FFFFFF"/>
        </w:rPr>
      </w:pPr>
      <w:r w:rsidRPr="001B0DA5">
        <w:rPr>
          <w:rFonts w:ascii="Times New Roman" w:hAnsi="Times New Roman"/>
          <w:bCs/>
          <w:color w:val="202124"/>
          <w:sz w:val="24"/>
          <w:szCs w:val="24"/>
          <w:shd w:val="clear" w:color="auto" w:fill="FFFFFF"/>
        </w:rPr>
        <w:drawing>
          <wp:inline distT="0" distB="0" distL="0" distR="0" wp14:anchorId="7248CC84" wp14:editId="0F23F1E8">
            <wp:extent cx="6188710" cy="3481070"/>
            <wp:effectExtent l="0" t="0" r="2540" b="508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7C9DD74B" w14:textId="191482DE" w:rsidR="001B0DA5" w:rsidRDefault="001B0DA5" w:rsidP="001B0DA5">
      <w:pPr>
        <w:spacing w:line="480" w:lineRule="auto"/>
        <w:jc w:val="center"/>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Figure 6.2. Moving the mouse pointer left</w:t>
      </w:r>
    </w:p>
    <w:p w14:paraId="5857F9BA" w14:textId="0CBE2BFE" w:rsidR="009664A1" w:rsidRDefault="009664A1" w:rsidP="009664A1">
      <w:pPr>
        <w:spacing w:line="360" w:lineRule="auto"/>
        <w:jc w:val="both"/>
        <w:rPr>
          <w:rFonts w:ascii="Times New Roman" w:hAnsi="Times New Roman" w:cs="Times New Roman"/>
          <w:sz w:val="24"/>
          <w:szCs w:val="24"/>
        </w:rPr>
      </w:pPr>
      <w:r w:rsidRPr="00E82528">
        <w:rPr>
          <w:rFonts w:ascii="Times New Roman" w:hAnsi="Times New Roman" w:cs="Times New Roman"/>
          <w:sz w:val="24"/>
          <w:szCs w:val="24"/>
        </w:rPr>
        <w:t>The user needs to place his nose towards, either the top, bottom, left or right of a rectangle that appears, to move the cursor in the corresponding direction. The more he is away from the rectangle, the faster is the movement of the cursor.</w:t>
      </w:r>
    </w:p>
    <w:p w14:paraId="76AA588E" w14:textId="20D4E08E" w:rsidR="009664A1" w:rsidRDefault="009664A1" w:rsidP="009664A1">
      <w:pPr>
        <w:spacing w:line="360" w:lineRule="auto"/>
        <w:jc w:val="both"/>
        <w:rPr>
          <w:rFonts w:ascii="Times New Roman" w:hAnsi="Times New Roman" w:cs="Times New Roman"/>
          <w:sz w:val="24"/>
          <w:szCs w:val="24"/>
        </w:rPr>
      </w:pPr>
    </w:p>
    <w:p w14:paraId="21B75DE9" w14:textId="26C29989" w:rsidR="009664A1" w:rsidRDefault="009664A1" w:rsidP="009664A1">
      <w:pPr>
        <w:spacing w:line="360" w:lineRule="auto"/>
        <w:jc w:val="both"/>
        <w:rPr>
          <w:rFonts w:ascii="Times New Roman" w:hAnsi="Times New Roman" w:cs="Times New Roman"/>
          <w:sz w:val="24"/>
          <w:szCs w:val="24"/>
        </w:rPr>
      </w:pPr>
    </w:p>
    <w:p w14:paraId="1288E90D" w14:textId="22F1070F" w:rsidR="009664A1" w:rsidRDefault="009664A1" w:rsidP="009664A1">
      <w:pPr>
        <w:spacing w:line="360" w:lineRule="auto"/>
        <w:jc w:val="both"/>
        <w:rPr>
          <w:rFonts w:ascii="Times New Roman" w:hAnsi="Times New Roman" w:cs="Times New Roman"/>
          <w:sz w:val="24"/>
          <w:szCs w:val="24"/>
        </w:rPr>
      </w:pPr>
    </w:p>
    <w:p w14:paraId="13A8880B" w14:textId="45E995E4" w:rsidR="009664A1" w:rsidRDefault="009664A1" w:rsidP="009664A1">
      <w:pPr>
        <w:spacing w:line="360" w:lineRule="auto"/>
        <w:jc w:val="both"/>
        <w:rPr>
          <w:rFonts w:ascii="Times New Roman" w:hAnsi="Times New Roman" w:cs="Times New Roman"/>
          <w:sz w:val="24"/>
          <w:szCs w:val="24"/>
        </w:rPr>
      </w:pPr>
    </w:p>
    <w:p w14:paraId="2D282DFC" w14:textId="18E45556" w:rsidR="009664A1" w:rsidRDefault="009664A1" w:rsidP="009664A1">
      <w:pPr>
        <w:spacing w:line="360" w:lineRule="auto"/>
        <w:jc w:val="both"/>
        <w:rPr>
          <w:rFonts w:ascii="Times New Roman" w:hAnsi="Times New Roman" w:cs="Times New Roman"/>
          <w:sz w:val="24"/>
          <w:szCs w:val="24"/>
        </w:rPr>
      </w:pPr>
    </w:p>
    <w:p w14:paraId="0AAA79E5" w14:textId="20B6E4CC" w:rsidR="009664A1" w:rsidRDefault="009664A1" w:rsidP="009664A1">
      <w:pPr>
        <w:spacing w:line="360" w:lineRule="auto"/>
        <w:jc w:val="both"/>
        <w:rPr>
          <w:rFonts w:ascii="Times New Roman" w:hAnsi="Times New Roman" w:cs="Times New Roman"/>
          <w:sz w:val="24"/>
          <w:szCs w:val="24"/>
        </w:rPr>
      </w:pPr>
    </w:p>
    <w:p w14:paraId="23741EAF" w14:textId="59CE7EF6" w:rsidR="009664A1" w:rsidRDefault="009664A1" w:rsidP="009664A1">
      <w:pPr>
        <w:spacing w:line="360" w:lineRule="auto"/>
        <w:jc w:val="both"/>
        <w:rPr>
          <w:rFonts w:ascii="Times New Roman" w:hAnsi="Times New Roman" w:cs="Times New Roman"/>
          <w:sz w:val="24"/>
          <w:szCs w:val="24"/>
        </w:rPr>
      </w:pPr>
    </w:p>
    <w:p w14:paraId="61E97DF4" w14:textId="392082C5" w:rsidR="009664A1" w:rsidRDefault="009664A1" w:rsidP="009664A1">
      <w:pPr>
        <w:spacing w:line="360" w:lineRule="auto"/>
        <w:jc w:val="both"/>
        <w:rPr>
          <w:rFonts w:ascii="Times New Roman" w:hAnsi="Times New Roman" w:cs="Times New Roman"/>
          <w:sz w:val="24"/>
          <w:szCs w:val="24"/>
        </w:rPr>
      </w:pPr>
    </w:p>
    <w:p w14:paraId="2F4591EA" w14:textId="470FC96A" w:rsidR="009664A1" w:rsidRDefault="009664A1" w:rsidP="009664A1">
      <w:pPr>
        <w:spacing w:line="360" w:lineRule="auto"/>
        <w:jc w:val="both"/>
        <w:rPr>
          <w:rFonts w:ascii="Times New Roman" w:hAnsi="Times New Roman" w:cs="Times New Roman"/>
          <w:sz w:val="24"/>
          <w:szCs w:val="24"/>
        </w:rPr>
      </w:pPr>
    </w:p>
    <w:p w14:paraId="43AED474" w14:textId="77777777" w:rsidR="009664A1" w:rsidRDefault="009664A1" w:rsidP="009664A1">
      <w:pPr>
        <w:spacing w:line="360" w:lineRule="auto"/>
        <w:jc w:val="both"/>
        <w:rPr>
          <w:rFonts w:ascii="Times New Roman" w:hAnsi="Times New Roman" w:cs="Times New Roman"/>
          <w:sz w:val="24"/>
          <w:szCs w:val="24"/>
        </w:rPr>
      </w:pPr>
    </w:p>
    <w:p w14:paraId="2095A233" w14:textId="3AE13916" w:rsidR="009664A1" w:rsidRDefault="009664A1" w:rsidP="009664A1">
      <w:pPr>
        <w:spacing w:line="360" w:lineRule="auto"/>
        <w:jc w:val="both"/>
        <w:rPr>
          <w:rFonts w:ascii="Times New Roman" w:hAnsi="Times New Roman" w:cs="Times New Roman"/>
          <w:b/>
          <w:sz w:val="28"/>
          <w:szCs w:val="28"/>
        </w:rPr>
      </w:pPr>
      <w:r w:rsidRPr="00E94A5E">
        <w:rPr>
          <w:rFonts w:ascii="Times New Roman" w:hAnsi="Times New Roman" w:cs="Times New Roman"/>
          <w:b/>
          <w:sz w:val="28"/>
          <w:szCs w:val="28"/>
        </w:rPr>
        <w:lastRenderedPageBreak/>
        <w:t>Mo</w:t>
      </w:r>
      <w:r>
        <w:rPr>
          <w:rFonts w:ascii="Times New Roman" w:hAnsi="Times New Roman" w:cs="Times New Roman"/>
          <w:b/>
          <w:sz w:val="28"/>
          <w:szCs w:val="28"/>
        </w:rPr>
        <w:t>ving the mouse pointer Right</w:t>
      </w:r>
    </w:p>
    <w:p w14:paraId="65049FF3" w14:textId="2C052110" w:rsidR="009664A1" w:rsidRDefault="009664A1" w:rsidP="009664A1">
      <w:pPr>
        <w:spacing w:line="360" w:lineRule="auto"/>
        <w:jc w:val="both"/>
        <w:rPr>
          <w:rFonts w:ascii="Times New Roman" w:hAnsi="Times New Roman" w:cs="Times New Roman"/>
          <w:b/>
          <w:sz w:val="28"/>
          <w:szCs w:val="28"/>
        </w:rPr>
      </w:pPr>
      <w:r w:rsidRPr="009664A1">
        <w:rPr>
          <w:rFonts w:ascii="Times New Roman" w:hAnsi="Times New Roman" w:cs="Times New Roman"/>
          <w:b/>
          <w:sz w:val="28"/>
          <w:szCs w:val="28"/>
        </w:rPr>
        <w:drawing>
          <wp:anchor distT="0" distB="0" distL="114300" distR="114300" simplePos="0" relativeHeight="251715584" behindDoc="0" locked="0" layoutInCell="1" allowOverlap="1" wp14:anchorId="1A9BDFB8" wp14:editId="0E8F4AC8">
            <wp:simplePos x="0" y="0"/>
            <wp:positionH relativeFrom="column">
              <wp:posOffset>0</wp:posOffset>
            </wp:positionH>
            <wp:positionV relativeFrom="paragraph">
              <wp:posOffset>-1905</wp:posOffset>
            </wp:positionV>
            <wp:extent cx="6188710" cy="3481070"/>
            <wp:effectExtent l="0" t="0" r="2540" b="5080"/>
            <wp:wrapTopAndBottom/>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anchor>
        </w:drawing>
      </w:r>
    </w:p>
    <w:p w14:paraId="5BD23FCC" w14:textId="4AE299C4" w:rsidR="009664A1" w:rsidRPr="009664A1" w:rsidRDefault="009664A1" w:rsidP="009664A1">
      <w:pPr>
        <w:spacing w:line="480" w:lineRule="auto"/>
        <w:jc w:val="center"/>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Figure 6.3. Moving the mouse pointer right</w:t>
      </w:r>
    </w:p>
    <w:p w14:paraId="2F3BB1B0" w14:textId="77777777" w:rsidR="009664A1" w:rsidRDefault="009664A1" w:rsidP="009664A1">
      <w:pPr>
        <w:spacing w:line="360" w:lineRule="auto"/>
        <w:jc w:val="both"/>
        <w:rPr>
          <w:rFonts w:ascii="Times New Roman" w:hAnsi="Times New Roman" w:cs="Times New Roman"/>
          <w:sz w:val="24"/>
          <w:szCs w:val="24"/>
        </w:rPr>
      </w:pPr>
      <w:r w:rsidRPr="00E82528">
        <w:rPr>
          <w:rFonts w:ascii="Times New Roman" w:hAnsi="Times New Roman" w:cs="Times New Roman"/>
          <w:sz w:val="24"/>
          <w:szCs w:val="24"/>
        </w:rPr>
        <w:t xml:space="preserve">The user needs to place his nose towards, either the top, bottom, left or right of a rectangle that appears, </w:t>
      </w:r>
      <w:proofErr w:type="gramStart"/>
      <w:r w:rsidRPr="00E82528">
        <w:rPr>
          <w:rFonts w:ascii="Times New Roman" w:hAnsi="Times New Roman" w:cs="Times New Roman"/>
          <w:sz w:val="24"/>
          <w:szCs w:val="24"/>
        </w:rPr>
        <w:t>to</w:t>
      </w:r>
      <w:proofErr w:type="gramEnd"/>
      <w:r w:rsidRPr="00E82528">
        <w:rPr>
          <w:rFonts w:ascii="Times New Roman" w:hAnsi="Times New Roman" w:cs="Times New Roman"/>
          <w:sz w:val="24"/>
          <w:szCs w:val="24"/>
        </w:rPr>
        <w:t xml:space="preserve"> move the cursor in the corresponding direction. The more he is away from the rectangle, the faster is the movement of the cursor.</w:t>
      </w:r>
    </w:p>
    <w:p w14:paraId="19FFD420" w14:textId="77777777" w:rsidR="009664A1" w:rsidRPr="00E82528" w:rsidRDefault="009664A1" w:rsidP="009664A1">
      <w:pPr>
        <w:spacing w:line="360" w:lineRule="auto"/>
        <w:jc w:val="both"/>
        <w:rPr>
          <w:rFonts w:ascii="Times New Roman" w:hAnsi="Times New Roman" w:cs="Times New Roman"/>
          <w:b/>
          <w:sz w:val="24"/>
          <w:szCs w:val="24"/>
        </w:rPr>
      </w:pPr>
    </w:p>
    <w:p w14:paraId="42ED3D83" w14:textId="77777777" w:rsidR="00E94A5E" w:rsidRDefault="00E94A5E" w:rsidP="00E94A5E">
      <w:pPr>
        <w:spacing w:line="480" w:lineRule="auto"/>
        <w:jc w:val="both"/>
        <w:rPr>
          <w:rFonts w:ascii="Times New Roman" w:hAnsi="Times New Roman"/>
          <w:bCs/>
          <w:color w:val="202124"/>
          <w:sz w:val="24"/>
          <w:szCs w:val="24"/>
          <w:shd w:val="clear" w:color="auto" w:fill="FFFFFF"/>
        </w:rPr>
      </w:pPr>
    </w:p>
    <w:p w14:paraId="6E98171C" w14:textId="349975CE" w:rsidR="001B0DA5" w:rsidRPr="001B0DA5" w:rsidRDefault="001B0DA5" w:rsidP="00E94A5E">
      <w:pPr>
        <w:spacing w:line="480" w:lineRule="auto"/>
        <w:rPr>
          <w:rFonts w:ascii="Times New Roman" w:hAnsi="Times New Roman"/>
          <w:bCs/>
          <w:color w:val="202124"/>
          <w:sz w:val="24"/>
          <w:szCs w:val="24"/>
          <w:shd w:val="clear" w:color="auto" w:fill="FFFFFF"/>
        </w:rPr>
      </w:pPr>
    </w:p>
    <w:p w14:paraId="2B80B677" w14:textId="09D4E9A8" w:rsidR="00382604" w:rsidRDefault="00382604"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481477B8" w14:textId="23EA4E99"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6ED611A8" w14:textId="4CE811E8"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7E03C6C5" w14:textId="2B76E739"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0B914C07" w14:textId="52A314E9"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556602A3" w14:textId="23E9776A"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47594035" w14:textId="7E0D8B70" w:rsidR="009664A1" w:rsidRDefault="009664A1" w:rsidP="009664A1">
      <w:pPr>
        <w:spacing w:line="360" w:lineRule="auto"/>
        <w:jc w:val="both"/>
        <w:rPr>
          <w:rFonts w:ascii="Times New Roman" w:hAnsi="Times New Roman" w:cs="Times New Roman"/>
          <w:b/>
          <w:sz w:val="28"/>
          <w:szCs w:val="28"/>
        </w:rPr>
      </w:pPr>
      <w:r w:rsidRPr="00E94A5E">
        <w:rPr>
          <w:rFonts w:ascii="Times New Roman" w:hAnsi="Times New Roman" w:cs="Times New Roman"/>
          <w:b/>
          <w:sz w:val="28"/>
          <w:szCs w:val="28"/>
        </w:rPr>
        <w:lastRenderedPageBreak/>
        <w:t>Mo</w:t>
      </w:r>
      <w:r>
        <w:rPr>
          <w:rFonts w:ascii="Times New Roman" w:hAnsi="Times New Roman" w:cs="Times New Roman"/>
          <w:b/>
          <w:sz w:val="28"/>
          <w:szCs w:val="28"/>
        </w:rPr>
        <w:t xml:space="preserve">ving the mouse pointer </w:t>
      </w:r>
      <w:proofErr w:type="gramStart"/>
      <w:r>
        <w:rPr>
          <w:rFonts w:ascii="Times New Roman" w:hAnsi="Times New Roman" w:cs="Times New Roman"/>
          <w:b/>
          <w:sz w:val="28"/>
          <w:szCs w:val="28"/>
        </w:rPr>
        <w:t>Up</w:t>
      </w:r>
      <w:proofErr w:type="gramEnd"/>
    </w:p>
    <w:p w14:paraId="0E7AAEA0" w14:textId="1B8A3F8E" w:rsidR="001B0DA5"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r w:rsidRPr="009664A1">
        <w:rPr>
          <w:rFonts w:ascii="Times New Roman" w:eastAsia="Times New Roman" w:hAnsi="Times New Roman" w:cs="Times New Roman"/>
          <w:color w:val="000000" w:themeColor="text1"/>
          <w:sz w:val="24"/>
          <w:szCs w:val="24"/>
          <w:lang w:eastAsia="en-IN"/>
        </w:rPr>
        <w:drawing>
          <wp:anchor distT="0" distB="0" distL="114300" distR="114300" simplePos="0" relativeHeight="251714560" behindDoc="0" locked="0" layoutInCell="1" allowOverlap="1" wp14:anchorId="63EA5F5D" wp14:editId="3DD36AEE">
            <wp:simplePos x="0" y="0"/>
            <wp:positionH relativeFrom="column">
              <wp:posOffset>0</wp:posOffset>
            </wp:positionH>
            <wp:positionV relativeFrom="paragraph">
              <wp:posOffset>-1905</wp:posOffset>
            </wp:positionV>
            <wp:extent cx="6188710" cy="3481070"/>
            <wp:effectExtent l="0" t="0" r="2540" b="5080"/>
            <wp:wrapTopAndBottom/>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anchor>
        </w:drawing>
      </w:r>
    </w:p>
    <w:p w14:paraId="17D87D7E" w14:textId="7B5A1D80" w:rsidR="00E94A5E" w:rsidRDefault="00E94A5E" w:rsidP="00E94A5E">
      <w:pPr>
        <w:spacing w:line="480" w:lineRule="auto"/>
        <w:jc w:val="center"/>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Figure 6.</w:t>
      </w:r>
      <w:r w:rsidR="009664A1">
        <w:rPr>
          <w:rFonts w:ascii="Times New Roman" w:hAnsi="Times New Roman"/>
          <w:bCs/>
          <w:color w:val="202124"/>
          <w:sz w:val="24"/>
          <w:szCs w:val="24"/>
          <w:shd w:val="clear" w:color="auto" w:fill="FFFFFF"/>
        </w:rPr>
        <w:t>4</w:t>
      </w:r>
      <w:r>
        <w:rPr>
          <w:rFonts w:ascii="Times New Roman" w:hAnsi="Times New Roman"/>
          <w:bCs/>
          <w:color w:val="202124"/>
          <w:sz w:val="24"/>
          <w:szCs w:val="24"/>
          <w:shd w:val="clear" w:color="auto" w:fill="FFFFFF"/>
        </w:rPr>
        <w:t xml:space="preserve">. Moving the mouse pointer </w:t>
      </w:r>
      <w:r w:rsidR="009664A1">
        <w:rPr>
          <w:rFonts w:ascii="Times New Roman" w:hAnsi="Times New Roman"/>
          <w:bCs/>
          <w:color w:val="202124"/>
          <w:sz w:val="24"/>
          <w:szCs w:val="24"/>
          <w:shd w:val="clear" w:color="auto" w:fill="FFFFFF"/>
        </w:rPr>
        <w:t>up</w:t>
      </w:r>
    </w:p>
    <w:p w14:paraId="379871A9" w14:textId="77777777" w:rsidR="009664A1" w:rsidRDefault="009664A1" w:rsidP="009664A1">
      <w:pPr>
        <w:spacing w:line="360" w:lineRule="auto"/>
        <w:jc w:val="both"/>
        <w:rPr>
          <w:rFonts w:ascii="Times New Roman" w:hAnsi="Times New Roman" w:cs="Times New Roman"/>
          <w:sz w:val="24"/>
          <w:szCs w:val="24"/>
        </w:rPr>
      </w:pPr>
      <w:r w:rsidRPr="00E82528">
        <w:rPr>
          <w:rFonts w:ascii="Times New Roman" w:hAnsi="Times New Roman" w:cs="Times New Roman"/>
          <w:sz w:val="24"/>
          <w:szCs w:val="24"/>
        </w:rPr>
        <w:t>The user needs to place his nose towards, either the top, bottom, left or right of a rectangle that appears, to move the cursor in the corresponding direction. The more he is away from the rectangle, the faster is the movement of the cursor.</w:t>
      </w:r>
    </w:p>
    <w:p w14:paraId="303F12A8" w14:textId="388AC953" w:rsidR="00E94A5E" w:rsidRDefault="00E94A5E" w:rsidP="00E94A5E">
      <w:pPr>
        <w:spacing w:line="480" w:lineRule="auto"/>
        <w:jc w:val="center"/>
        <w:rPr>
          <w:rFonts w:ascii="Times New Roman" w:hAnsi="Times New Roman"/>
          <w:bCs/>
          <w:color w:val="202124"/>
          <w:sz w:val="24"/>
          <w:szCs w:val="24"/>
          <w:shd w:val="clear" w:color="auto" w:fill="FFFFFF"/>
        </w:rPr>
      </w:pPr>
    </w:p>
    <w:p w14:paraId="006E5384" w14:textId="26A747E6"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7A7DFFB1" w14:textId="6FFB8A01"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1FEA31F1" w14:textId="5B7AB024"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0CC4331E" w14:textId="51E75672"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32EC39C4" w14:textId="45F5C191"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000FBC75" w14:textId="0F37FAA1"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7196BBB1" w14:textId="1F11D2DF"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09D38138" w14:textId="0DD60F95"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176C73B7" w14:textId="6018F804" w:rsidR="009664A1" w:rsidRDefault="009664A1" w:rsidP="009664A1">
      <w:pPr>
        <w:spacing w:line="360" w:lineRule="auto"/>
        <w:jc w:val="both"/>
        <w:rPr>
          <w:rFonts w:ascii="Times New Roman" w:hAnsi="Times New Roman" w:cs="Times New Roman"/>
          <w:b/>
          <w:sz w:val="28"/>
          <w:szCs w:val="28"/>
        </w:rPr>
      </w:pPr>
      <w:r w:rsidRPr="00E94A5E">
        <w:rPr>
          <w:rFonts w:ascii="Times New Roman" w:hAnsi="Times New Roman" w:cs="Times New Roman"/>
          <w:b/>
          <w:sz w:val="28"/>
          <w:szCs w:val="28"/>
        </w:rPr>
        <w:lastRenderedPageBreak/>
        <w:t>Mo</w:t>
      </w:r>
      <w:r>
        <w:rPr>
          <w:rFonts w:ascii="Times New Roman" w:hAnsi="Times New Roman" w:cs="Times New Roman"/>
          <w:b/>
          <w:sz w:val="28"/>
          <w:szCs w:val="28"/>
        </w:rPr>
        <w:t>ving the mouse pointer Down</w:t>
      </w:r>
    </w:p>
    <w:p w14:paraId="71E1870A" w14:textId="49A11752" w:rsidR="001B0DA5"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r w:rsidRPr="009664A1">
        <w:rPr>
          <w:rFonts w:ascii="Times New Roman" w:eastAsia="Times New Roman" w:hAnsi="Times New Roman" w:cs="Times New Roman"/>
          <w:color w:val="000000" w:themeColor="text1"/>
          <w:sz w:val="24"/>
          <w:szCs w:val="24"/>
          <w:lang w:eastAsia="en-IN"/>
        </w:rPr>
        <w:drawing>
          <wp:anchor distT="0" distB="0" distL="114300" distR="114300" simplePos="0" relativeHeight="251716608" behindDoc="0" locked="0" layoutInCell="1" allowOverlap="1" wp14:anchorId="0B4CA9B6" wp14:editId="356CDAEF">
            <wp:simplePos x="0" y="0"/>
            <wp:positionH relativeFrom="column">
              <wp:posOffset>0</wp:posOffset>
            </wp:positionH>
            <wp:positionV relativeFrom="paragraph">
              <wp:posOffset>-1905</wp:posOffset>
            </wp:positionV>
            <wp:extent cx="6188710" cy="3481070"/>
            <wp:effectExtent l="0" t="0" r="2540" b="5080"/>
            <wp:wrapTopAndBottom/>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anchor>
        </w:drawing>
      </w:r>
    </w:p>
    <w:p w14:paraId="07648B0E" w14:textId="0CF1283C" w:rsidR="009664A1" w:rsidRDefault="009664A1" w:rsidP="009664A1">
      <w:pPr>
        <w:spacing w:line="480" w:lineRule="auto"/>
        <w:jc w:val="center"/>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Figure 6.5. Moving the mouse pointer down</w:t>
      </w:r>
    </w:p>
    <w:p w14:paraId="16D92D1D" w14:textId="77777777" w:rsidR="009664A1" w:rsidRDefault="009664A1" w:rsidP="009664A1">
      <w:pPr>
        <w:spacing w:line="360" w:lineRule="auto"/>
        <w:jc w:val="both"/>
        <w:rPr>
          <w:rFonts w:ascii="Times New Roman" w:hAnsi="Times New Roman" w:cs="Times New Roman"/>
          <w:sz w:val="24"/>
          <w:szCs w:val="24"/>
        </w:rPr>
      </w:pPr>
      <w:r w:rsidRPr="00E82528">
        <w:rPr>
          <w:rFonts w:ascii="Times New Roman" w:hAnsi="Times New Roman" w:cs="Times New Roman"/>
          <w:sz w:val="24"/>
          <w:szCs w:val="24"/>
        </w:rPr>
        <w:t>The user needs to place his nose towards, either the top, bottom, left or right of a rectangle that appears, to move the cursor in the corresponding direction. The more he is away from the rectangle, the faster is the movement of the cursor.</w:t>
      </w:r>
    </w:p>
    <w:p w14:paraId="1209917C" w14:textId="77777777" w:rsidR="009664A1" w:rsidRDefault="009664A1" w:rsidP="009664A1">
      <w:pPr>
        <w:spacing w:line="480" w:lineRule="auto"/>
        <w:jc w:val="center"/>
        <w:rPr>
          <w:rFonts w:ascii="Times New Roman" w:hAnsi="Times New Roman"/>
          <w:bCs/>
          <w:color w:val="202124"/>
          <w:sz w:val="24"/>
          <w:szCs w:val="24"/>
          <w:shd w:val="clear" w:color="auto" w:fill="FFFFFF"/>
        </w:rPr>
      </w:pPr>
    </w:p>
    <w:p w14:paraId="22E5D705" w14:textId="36AC4E47"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0B43D582" w14:textId="34CF73F7"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15A0AADE" w14:textId="02214ADE"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5241E25E" w14:textId="7A986C5D"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44821822" w14:textId="7DC46ADA"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73441797" w14:textId="458C90EE"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3CA0DD5E" w14:textId="62543024"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52C7BC8E" w14:textId="0F63EC37"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3D436D46" w14:textId="1FC16D4E" w:rsidR="009664A1" w:rsidRDefault="009664A1" w:rsidP="009664A1">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Scrolling the pointer upwards</w:t>
      </w:r>
    </w:p>
    <w:p w14:paraId="5A8B005F" w14:textId="5C59E914" w:rsidR="009664A1" w:rsidRDefault="009664A1" w:rsidP="009664A1">
      <w:pPr>
        <w:spacing w:line="360" w:lineRule="auto"/>
        <w:jc w:val="both"/>
        <w:rPr>
          <w:rFonts w:ascii="Times New Roman" w:hAnsi="Times New Roman" w:cs="Times New Roman"/>
          <w:b/>
          <w:sz w:val="28"/>
          <w:szCs w:val="28"/>
        </w:rPr>
      </w:pPr>
      <w:r w:rsidRPr="009664A1">
        <w:rPr>
          <w:rFonts w:ascii="Times New Roman" w:hAnsi="Times New Roman" w:cs="Times New Roman"/>
          <w:b/>
          <w:sz w:val="28"/>
          <w:szCs w:val="28"/>
        </w:rPr>
        <w:drawing>
          <wp:anchor distT="0" distB="0" distL="114300" distR="114300" simplePos="0" relativeHeight="251717632" behindDoc="0" locked="0" layoutInCell="1" allowOverlap="1" wp14:anchorId="2A3A88AE" wp14:editId="326230AA">
            <wp:simplePos x="0" y="0"/>
            <wp:positionH relativeFrom="column">
              <wp:posOffset>0</wp:posOffset>
            </wp:positionH>
            <wp:positionV relativeFrom="paragraph">
              <wp:posOffset>-1905</wp:posOffset>
            </wp:positionV>
            <wp:extent cx="6188710" cy="3481070"/>
            <wp:effectExtent l="0" t="0" r="2540" b="508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anchor>
        </w:drawing>
      </w:r>
    </w:p>
    <w:p w14:paraId="6C9519B6" w14:textId="762FA2CF" w:rsidR="009664A1" w:rsidRDefault="009664A1" w:rsidP="009664A1">
      <w:pPr>
        <w:spacing w:line="480" w:lineRule="auto"/>
        <w:jc w:val="center"/>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 xml:space="preserve">Figure 6.6. Scrolling the pointer </w:t>
      </w:r>
      <w:proofErr w:type="gramStart"/>
      <w:r>
        <w:rPr>
          <w:rFonts w:ascii="Times New Roman" w:hAnsi="Times New Roman"/>
          <w:bCs/>
          <w:color w:val="202124"/>
          <w:sz w:val="24"/>
          <w:szCs w:val="24"/>
          <w:shd w:val="clear" w:color="auto" w:fill="FFFFFF"/>
        </w:rPr>
        <w:t>Upwards</w:t>
      </w:r>
      <w:proofErr w:type="gramEnd"/>
    </w:p>
    <w:p w14:paraId="479F4F41" w14:textId="77777777" w:rsidR="009664A1" w:rsidRDefault="009664A1" w:rsidP="009664A1">
      <w:pPr>
        <w:spacing w:line="360" w:lineRule="auto"/>
        <w:jc w:val="both"/>
        <w:rPr>
          <w:rFonts w:ascii="Times New Roman" w:hAnsi="Times New Roman" w:cs="Times New Roman"/>
          <w:sz w:val="24"/>
          <w:szCs w:val="24"/>
        </w:rPr>
      </w:pPr>
      <w:r w:rsidRPr="00E82528">
        <w:rPr>
          <w:rFonts w:ascii="Times New Roman" w:hAnsi="Times New Roman" w:cs="Times New Roman"/>
          <w:sz w:val="24"/>
          <w:szCs w:val="24"/>
        </w:rPr>
        <w:t>The user can scroll the mouse, either upwards or downwards. He needs to squint his eyes in such a way that the aspect ratio of both the eyes is less than the prescribed value. In this case, when the user places his nose outside the rectangle, the mouse performs scroll function, rather than moving the cursor. He can move his nose either above the rectangle to scroll upwards, or move it below the rectangle to scroll downwards.</w:t>
      </w:r>
    </w:p>
    <w:p w14:paraId="1C85C6E7" w14:textId="77777777" w:rsidR="009664A1" w:rsidRDefault="009664A1" w:rsidP="009664A1">
      <w:pPr>
        <w:spacing w:line="480" w:lineRule="auto"/>
        <w:jc w:val="center"/>
        <w:rPr>
          <w:rFonts w:ascii="Times New Roman" w:hAnsi="Times New Roman"/>
          <w:bCs/>
          <w:color w:val="202124"/>
          <w:sz w:val="24"/>
          <w:szCs w:val="24"/>
          <w:shd w:val="clear" w:color="auto" w:fill="FFFFFF"/>
        </w:rPr>
      </w:pPr>
    </w:p>
    <w:p w14:paraId="0769BFF8" w14:textId="5897266C"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39A9E456" w14:textId="24F39B41"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3097E03C" w14:textId="25F740A8"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19782DD9" w14:textId="24CB7076"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2BA62CB8" w14:textId="0B5CFAAA"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09090502" w14:textId="3722209A"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334992CE" w14:textId="773BDBD4"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461BC343" w14:textId="77777777" w:rsidR="009664A1" w:rsidRDefault="009664A1" w:rsidP="009664A1">
      <w:pPr>
        <w:spacing w:line="360" w:lineRule="auto"/>
        <w:jc w:val="both"/>
        <w:rPr>
          <w:rFonts w:ascii="Times New Roman" w:hAnsi="Times New Roman" w:cs="Times New Roman"/>
          <w:b/>
          <w:sz w:val="28"/>
          <w:szCs w:val="28"/>
        </w:rPr>
      </w:pPr>
      <w:r w:rsidRPr="009664A1">
        <w:rPr>
          <w:rFonts w:ascii="Times New Roman" w:hAnsi="Times New Roman" w:cs="Times New Roman"/>
          <w:b/>
          <w:sz w:val="28"/>
          <w:szCs w:val="28"/>
        </w:rPr>
        <w:lastRenderedPageBreak/>
        <w:drawing>
          <wp:anchor distT="0" distB="0" distL="114300" distR="114300" simplePos="0" relativeHeight="251718656" behindDoc="0" locked="0" layoutInCell="1" allowOverlap="1" wp14:anchorId="093D2705" wp14:editId="06D074ED">
            <wp:simplePos x="0" y="0"/>
            <wp:positionH relativeFrom="margin">
              <wp:align>right</wp:align>
            </wp:positionH>
            <wp:positionV relativeFrom="paragraph">
              <wp:posOffset>405765</wp:posOffset>
            </wp:positionV>
            <wp:extent cx="6188710" cy="3648710"/>
            <wp:effectExtent l="0" t="0" r="2540" b="8890"/>
            <wp:wrapTopAndBottom/>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3648710"/>
                    </a:xfrm>
                    <a:prstGeom prst="rect">
                      <a:avLst/>
                    </a:prstGeom>
                  </pic:spPr>
                </pic:pic>
              </a:graphicData>
            </a:graphic>
            <wp14:sizeRelV relativeFrom="margin">
              <wp14:pctHeight>0</wp14:pctHeight>
            </wp14:sizeRelV>
          </wp:anchor>
        </w:drawing>
      </w:r>
      <w:r>
        <w:rPr>
          <w:rFonts w:ascii="Times New Roman" w:hAnsi="Times New Roman" w:cs="Times New Roman"/>
          <w:b/>
          <w:sz w:val="28"/>
          <w:szCs w:val="28"/>
        </w:rPr>
        <w:t>Scrolling the pointer downwards</w:t>
      </w:r>
    </w:p>
    <w:p w14:paraId="2BBAD7FF" w14:textId="328226EB" w:rsidR="009664A1" w:rsidRDefault="009664A1" w:rsidP="009664A1">
      <w:pPr>
        <w:spacing w:line="360" w:lineRule="auto"/>
        <w:jc w:val="both"/>
        <w:rPr>
          <w:rFonts w:ascii="Times New Roman" w:hAnsi="Times New Roman" w:cs="Times New Roman"/>
          <w:b/>
          <w:sz w:val="28"/>
          <w:szCs w:val="28"/>
        </w:rPr>
      </w:pPr>
      <w:r>
        <w:rPr>
          <w:rFonts w:ascii="Times New Roman" w:hAnsi="Times New Roman" w:cs="Times New Roman"/>
          <w:b/>
          <w:sz w:val="28"/>
          <w:szCs w:val="28"/>
        </w:rPr>
        <w:tab/>
      </w:r>
    </w:p>
    <w:p w14:paraId="539B5621" w14:textId="464FBB77" w:rsidR="009664A1" w:rsidRDefault="009664A1" w:rsidP="009664A1">
      <w:pPr>
        <w:spacing w:line="480" w:lineRule="auto"/>
        <w:jc w:val="center"/>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 xml:space="preserve">Figure 6.7. Scrolling the pointer </w:t>
      </w:r>
      <w:proofErr w:type="gramStart"/>
      <w:r>
        <w:rPr>
          <w:rFonts w:ascii="Times New Roman" w:hAnsi="Times New Roman"/>
          <w:bCs/>
          <w:color w:val="202124"/>
          <w:sz w:val="24"/>
          <w:szCs w:val="24"/>
          <w:shd w:val="clear" w:color="auto" w:fill="FFFFFF"/>
        </w:rPr>
        <w:t>Downwards</w:t>
      </w:r>
      <w:proofErr w:type="gramEnd"/>
    </w:p>
    <w:p w14:paraId="5FC5B9D5" w14:textId="77777777" w:rsidR="009664A1" w:rsidRDefault="009664A1" w:rsidP="009664A1">
      <w:pPr>
        <w:spacing w:line="360" w:lineRule="auto"/>
        <w:jc w:val="both"/>
        <w:rPr>
          <w:rFonts w:ascii="Times New Roman" w:hAnsi="Times New Roman" w:cs="Times New Roman"/>
          <w:sz w:val="24"/>
          <w:szCs w:val="24"/>
        </w:rPr>
      </w:pPr>
      <w:r w:rsidRPr="00E82528">
        <w:rPr>
          <w:rFonts w:ascii="Times New Roman" w:hAnsi="Times New Roman" w:cs="Times New Roman"/>
          <w:sz w:val="24"/>
          <w:szCs w:val="24"/>
        </w:rPr>
        <w:t>The user can scroll the mouse, either upwards or downwards. He needs to squint his eyes in such a way that the aspect ratio of both the eyes is less than the prescribed value. In this case, when the user places his nose outside the rectangle, the mouse performs scroll function, rather than moving the cursor. He can move his nose either above the rectangle to scroll upwards, or move it below the rectangle to scroll downwards.</w:t>
      </w:r>
    </w:p>
    <w:p w14:paraId="1A6D6EAD" w14:textId="77777777" w:rsidR="009664A1" w:rsidRDefault="009664A1" w:rsidP="009664A1">
      <w:pPr>
        <w:spacing w:line="480" w:lineRule="auto"/>
        <w:rPr>
          <w:rFonts w:ascii="Times New Roman" w:hAnsi="Times New Roman"/>
          <w:bCs/>
          <w:color w:val="202124"/>
          <w:sz w:val="24"/>
          <w:szCs w:val="24"/>
          <w:shd w:val="clear" w:color="auto" w:fill="FFFFFF"/>
        </w:rPr>
      </w:pPr>
    </w:p>
    <w:p w14:paraId="55F16ACB" w14:textId="62D81466" w:rsidR="009664A1" w:rsidRDefault="009664A1" w:rsidP="009664A1">
      <w:pPr>
        <w:spacing w:line="360" w:lineRule="auto"/>
        <w:jc w:val="both"/>
        <w:rPr>
          <w:rFonts w:ascii="Times New Roman" w:hAnsi="Times New Roman" w:cs="Times New Roman"/>
          <w:b/>
          <w:sz w:val="28"/>
          <w:szCs w:val="28"/>
        </w:rPr>
      </w:pPr>
    </w:p>
    <w:p w14:paraId="16937E0D" w14:textId="77777777" w:rsidR="009664A1" w:rsidRDefault="009664A1" w:rsidP="009664A1">
      <w:pPr>
        <w:spacing w:line="360" w:lineRule="auto"/>
        <w:jc w:val="both"/>
        <w:rPr>
          <w:rFonts w:ascii="Times New Roman" w:hAnsi="Times New Roman" w:cs="Times New Roman"/>
          <w:b/>
          <w:sz w:val="28"/>
          <w:szCs w:val="28"/>
        </w:rPr>
      </w:pPr>
    </w:p>
    <w:p w14:paraId="4E6D3AAB" w14:textId="71E28600" w:rsidR="001B0DA5" w:rsidRDefault="001B0DA5"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1A3B8FC9" w14:textId="162AD2EF" w:rsidR="009664A1"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03EACCCE" w14:textId="5385D043" w:rsidR="009664A1"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4F938291" w14:textId="4CBABA4C" w:rsidR="009664A1"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5DEA73F3" w14:textId="18F7EC8D" w:rsidR="009664A1" w:rsidRDefault="009664A1" w:rsidP="009664A1">
      <w:pPr>
        <w:spacing w:line="480" w:lineRule="auto"/>
        <w:rPr>
          <w:rFonts w:ascii="Times New Roman" w:hAnsi="Times New Roman"/>
          <w:b/>
          <w:bCs/>
          <w:color w:val="202124"/>
          <w:sz w:val="28"/>
          <w:szCs w:val="28"/>
          <w:shd w:val="clear" w:color="auto" w:fill="FFFFFF"/>
        </w:rPr>
      </w:pPr>
      <w:r>
        <w:rPr>
          <w:rFonts w:ascii="Times New Roman" w:hAnsi="Times New Roman"/>
          <w:b/>
          <w:bCs/>
          <w:color w:val="202124"/>
          <w:sz w:val="28"/>
          <w:szCs w:val="28"/>
          <w:shd w:val="clear" w:color="auto" w:fill="FFFFFF"/>
        </w:rPr>
        <w:lastRenderedPageBreak/>
        <w:t xml:space="preserve">De-activating the mouse </w:t>
      </w:r>
    </w:p>
    <w:p w14:paraId="7A3AA1C7" w14:textId="1F18F2D9" w:rsidR="009664A1" w:rsidRPr="00E94A5E" w:rsidRDefault="009664A1" w:rsidP="009664A1">
      <w:pPr>
        <w:spacing w:line="480" w:lineRule="auto"/>
        <w:rPr>
          <w:rFonts w:ascii="Times New Roman" w:hAnsi="Times New Roman"/>
          <w:b/>
          <w:bCs/>
          <w:color w:val="202124"/>
          <w:sz w:val="28"/>
          <w:szCs w:val="28"/>
          <w:shd w:val="clear" w:color="auto" w:fill="FFFFFF"/>
        </w:rPr>
      </w:pPr>
      <w:r w:rsidRPr="009664A1">
        <w:rPr>
          <w:rFonts w:ascii="Times New Roman" w:hAnsi="Times New Roman"/>
          <w:b/>
          <w:bCs/>
          <w:color w:val="202124"/>
          <w:sz w:val="28"/>
          <w:szCs w:val="28"/>
          <w:shd w:val="clear" w:color="auto" w:fill="FFFFFF"/>
        </w:rPr>
        <w:drawing>
          <wp:anchor distT="0" distB="0" distL="114300" distR="114300" simplePos="0" relativeHeight="251719680" behindDoc="0" locked="0" layoutInCell="1" allowOverlap="1" wp14:anchorId="2E4DD242" wp14:editId="66157513">
            <wp:simplePos x="0" y="0"/>
            <wp:positionH relativeFrom="column">
              <wp:posOffset>0</wp:posOffset>
            </wp:positionH>
            <wp:positionV relativeFrom="paragraph">
              <wp:posOffset>-2540</wp:posOffset>
            </wp:positionV>
            <wp:extent cx="6188710" cy="3481070"/>
            <wp:effectExtent l="0" t="0" r="2540" b="5080"/>
            <wp:wrapTopAndBottom/>
            <wp:docPr id="60" name="Picture 5">
              <a:extLst xmlns:a="http://schemas.openxmlformats.org/drawingml/2006/main">
                <a:ext uri="{FF2B5EF4-FFF2-40B4-BE49-F238E27FC236}">
                  <a16:creationId xmlns:a16="http://schemas.microsoft.com/office/drawing/2014/main" id="{E83D697D-D370-4FBB-BA86-5B6310386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83D697D-D370-4FBB-BA86-5B6310386557}"/>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anchor>
        </w:drawing>
      </w:r>
    </w:p>
    <w:p w14:paraId="70576DDA" w14:textId="57941B7E" w:rsidR="009664A1" w:rsidRDefault="009664A1" w:rsidP="009664A1">
      <w:pPr>
        <w:spacing w:line="480" w:lineRule="auto"/>
        <w:jc w:val="center"/>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Figure 6.8. Deactivating the mouse</w:t>
      </w:r>
    </w:p>
    <w:p w14:paraId="6B542E46" w14:textId="77777777" w:rsidR="00D75775" w:rsidRDefault="00D75775" w:rsidP="00D75775">
      <w:pPr>
        <w:spacing w:line="360" w:lineRule="auto"/>
        <w:jc w:val="both"/>
        <w:rPr>
          <w:rFonts w:ascii="Times New Roman" w:hAnsi="Times New Roman" w:cs="Times New Roman"/>
          <w:sz w:val="24"/>
          <w:szCs w:val="24"/>
        </w:rPr>
      </w:pPr>
      <w:r w:rsidRPr="007A66AB">
        <w:rPr>
          <w:rFonts w:ascii="Times New Roman" w:hAnsi="Times New Roman" w:cs="Times New Roman"/>
          <w:sz w:val="24"/>
          <w:szCs w:val="24"/>
        </w:rPr>
        <w:t>The user needs to ‘yaw’ which is opening his mouth, vertically, in turn increasing the distance between the corresponding 2D points of the mouth. The algorithm detects the change in the distance by computing the ratio, and when this ratio crosses a specified threshold, the system is activated and the cursor can be moved.</w:t>
      </w:r>
      <w:r>
        <w:rPr>
          <w:rFonts w:ascii="Times New Roman" w:hAnsi="Times New Roman" w:cs="Times New Roman"/>
          <w:sz w:val="24"/>
          <w:szCs w:val="24"/>
        </w:rPr>
        <w:t xml:space="preserve"> But, again performing the ‘yaw’ operation deactivates the mouse.</w:t>
      </w:r>
    </w:p>
    <w:p w14:paraId="6EE66726" w14:textId="2F2A6D76" w:rsidR="009664A1"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09B614BF" w14:textId="105DC42D" w:rsidR="009664A1"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783BB076" w14:textId="23D5C825" w:rsidR="009664A1"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5B6BF587" w14:textId="5FA692B5" w:rsidR="009664A1"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145720AB" w14:textId="1CADB1D8" w:rsidR="009664A1"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4E8C77AC" w14:textId="442161B4" w:rsidR="009664A1"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14:paraId="4FAE0537" w14:textId="7AA4005F" w:rsidR="009664A1" w:rsidRDefault="009664A1" w:rsidP="00D84565">
      <w:pPr>
        <w:spacing w:after="0" w:line="480" w:lineRule="auto"/>
        <w:textAlignment w:val="baseline"/>
        <w:rPr>
          <w:rFonts w:ascii="Times New Roman" w:eastAsia="Times New Roman" w:hAnsi="Times New Roman" w:cs="Times New Roman"/>
          <w:color w:val="000000" w:themeColor="text1"/>
          <w:sz w:val="24"/>
          <w:szCs w:val="24"/>
          <w:lang w:eastAsia="en-IN"/>
        </w:rPr>
      </w:pPr>
    </w:p>
    <w:p w14:paraId="74E813A8" w14:textId="2434EE70" w:rsidR="00D75775" w:rsidRDefault="00D75775" w:rsidP="00D84565">
      <w:pPr>
        <w:spacing w:after="0" w:line="480" w:lineRule="auto"/>
        <w:textAlignment w:val="baseline"/>
        <w:rPr>
          <w:rFonts w:ascii="Times New Roman" w:eastAsia="Times New Roman" w:hAnsi="Times New Roman" w:cs="Times New Roman"/>
          <w:color w:val="000000" w:themeColor="text1"/>
          <w:sz w:val="24"/>
          <w:szCs w:val="24"/>
          <w:lang w:val="en-US" w:eastAsia="en-IN"/>
        </w:rPr>
      </w:pPr>
    </w:p>
    <w:p w14:paraId="69661784" w14:textId="479E68BF" w:rsidR="00D84565" w:rsidRDefault="00D84565" w:rsidP="00D84565">
      <w:pPr>
        <w:spacing w:line="240" w:lineRule="auto"/>
        <w:ind w:right="567"/>
        <w:jc w:val="center"/>
        <w:rPr>
          <w:rFonts w:ascii="Times New Roman" w:hAnsi="Times New Roman"/>
          <w:b/>
          <w:bCs/>
          <w:sz w:val="32"/>
          <w:szCs w:val="32"/>
        </w:rPr>
      </w:pPr>
      <w:r w:rsidRPr="00253235">
        <w:rPr>
          <w:rFonts w:ascii="Times New Roman" w:hAnsi="Times New Roman"/>
          <w:b/>
          <w:bCs/>
          <w:sz w:val="32"/>
          <w:szCs w:val="32"/>
        </w:rPr>
        <w:lastRenderedPageBreak/>
        <w:t>7. TESTING METHODOLOGY</w:t>
      </w:r>
    </w:p>
    <w:p w14:paraId="232554EF" w14:textId="77777777" w:rsidR="00356FBF" w:rsidRPr="00253235" w:rsidRDefault="00356FBF" w:rsidP="00D84565">
      <w:pPr>
        <w:spacing w:line="240" w:lineRule="auto"/>
        <w:ind w:right="567"/>
        <w:jc w:val="center"/>
        <w:rPr>
          <w:rFonts w:ascii="Times New Roman" w:hAnsi="Times New Roman"/>
          <w:b/>
          <w:bCs/>
          <w:sz w:val="32"/>
          <w:szCs w:val="32"/>
        </w:rPr>
      </w:pPr>
    </w:p>
    <w:tbl>
      <w:tblPr>
        <w:tblStyle w:val="TableGrid"/>
        <w:tblW w:w="0" w:type="auto"/>
        <w:tblLook w:val="04A0" w:firstRow="1" w:lastRow="0" w:firstColumn="1" w:lastColumn="0" w:noHBand="0" w:noVBand="1"/>
      </w:tblPr>
      <w:tblGrid>
        <w:gridCol w:w="846"/>
        <w:gridCol w:w="3048"/>
        <w:gridCol w:w="1947"/>
        <w:gridCol w:w="2376"/>
        <w:gridCol w:w="1519"/>
      </w:tblGrid>
      <w:tr w:rsidR="00C05046" w14:paraId="7A813D2E" w14:textId="77777777" w:rsidTr="00A162A8">
        <w:tc>
          <w:tcPr>
            <w:tcW w:w="846" w:type="dxa"/>
          </w:tcPr>
          <w:p w14:paraId="21CB407F" w14:textId="00542A23" w:rsidR="00BD2211" w:rsidRPr="00A162A8" w:rsidRDefault="00BD2211" w:rsidP="00D84565">
            <w:pPr>
              <w:spacing w:line="480" w:lineRule="auto"/>
              <w:jc w:val="center"/>
              <w:textAlignment w:val="baseline"/>
              <w:rPr>
                <w:rFonts w:ascii="Times New Roman" w:eastAsia="Times New Roman" w:hAnsi="Times New Roman" w:cs="Times New Roman"/>
                <w:b/>
                <w:color w:val="000000" w:themeColor="text1"/>
                <w:sz w:val="24"/>
                <w:szCs w:val="24"/>
                <w:lang w:val="en-US" w:eastAsia="en-IN"/>
              </w:rPr>
            </w:pPr>
            <w:proofErr w:type="spellStart"/>
            <w:r w:rsidRPr="00A162A8">
              <w:rPr>
                <w:rFonts w:ascii="Times New Roman" w:eastAsia="Times New Roman" w:hAnsi="Times New Roman" w:cs="Times New Roman"/>
                <w:b/>
                <w:color w:val="000000" w:themeColor="text1"/>
                <w:sz w:val="24"/>
                <w:szCs w:val="24"/>
                <w:lang w:val="en-US" w:eastAsia="en-IN"/>
              </w:rPr>
              <w:t>S.No</w:t>
            </w:r>
            <w:proofErr w:type="spellEnd"/>
            <w:r w:rsidRPr="00A162A8">
              <w:rPr>
                <w:rFonts w:ascii="Times New Roman" w:eastAsia="Times New Roman" w:hAnsi="Times New Roman" w:cs="Times New Roman"/>
                <w:b/>
                <w:color w:val="000000" w:themeColor="text1"/>
                <w:sz w:val="24"/>
                <w:szCs w:val="24"/>
                <w:lang w:val="en-US" w:eastAsia="en-IN"/>
              </w:rPr>
              <w:t>.</w:t>
            </w:r>
          </w:p>
        </w:tc>
        <w:tc>
          <w:tcPr>
            <w:tcW w:w="3048" w:type="dxa"/>
          </w:tcPr>
          <w:p w14:paraId="0D760129" w14:textId="018D8336" w:rsidR="00BD2211" w:rsidRPr="00A162A8" w:rsidRDefault="00BD2211" w:rsidP="00D84565">
            <w:pPr>
              <w:spacing w:line="480" w:lineRule="auto"/>
              <w:jc w:val="center"/>
              <w:textAlignment w:val="baseline"/>
              <w:rPr>
                <w:rFonts w:ascii="Times New Roman" w:eastAsia="Times New Roman" w:hAnsi="Times New Roman" w:cs="Times New Roman"/>
                <w:b/>
                <w:color w:val="000000" w:themeColor="text1"/>
                <w:sz w:val="24"/>
                <w:szCs w:val="24"/>
                <w:lang w:val="en-US" w:eastAsia="en-IN"/>
              </w:rPr>
            </w:pPr>
            <w:r w:rsidRPr="00A162A8">
              <w:rPr>
                <w:rFonts w:ascii="Times New Roman" w:eastAsia="Times New Roman" w:hAnsi="Times New Roman" w:cs="Times New Roman"/>
                <w:b/>
                <w:color w:val="000000" w:themeColor="text1"/>
                <w:sz w:val="24"/>
                <w:szCs w:val="24"/>
                <w:lang w:val="en-US" w:eastAsia="en-IN"/>
              </w:rPr>
              <w:t>Description</w:t>
            </w:r>
          </w:p>
        </w:tc>
        <w:tc>
          <w:tcPr>
            <w:tcW w:w="1947" w:type="dxa"/>
          </w:tcPr>
          <w:p w14:paraId="44D200B2" w14:textId="77777777" w:rsidR="00BD2211" w:rsidRPr="00A162A8" w:rsidRDefault="00BD2211" w:rsidP="00BD2211">
            <w:pPr>
              <w:spacing w:line="360" w:lineRule="auto"/>
              <w:jc w:val="center"/>
              <w:textAlignment w:val="baseline"/>
              <w:rPr>
                <w:rFonts w:ascii="Times New Roman" w:eastAsia="Times New Roman" w:hAnsi="Times New Roman" w:cs="Times New Roman"/>
                <w:b/>
                <w:color w:val="000000" w:themeColor="text1"/>
                <w:sz w:val="24"/>
                <w:szCs w:val="24"/>
                <w:lang w:val="en-US" w:eastAsia="en-IN"/>
              </w:rPr>
            </w:pPr>
            <w:r w:rsidRPr="00A162A8">
              <w:rPr>
                <w:rFonts w:ascii="Times New Roman" w:eastAsia="Times New Roman" w:hAnsi="Times New Roman" w:cs="Times New Roman"/>
                <w:b/>
                <w:color w:val="000000" w:themeColor="text1"/>
                <w:sz w:val="24"/>
                <w:szCs w:val="24"/>
                <w:lang w:val="en-US" w:eastAsia="en-IN"/>
              </w:rPr>
              <w:t xml:space="preserve">Expected </w:t>
            </w:r>
          </w:p>
          <w:p w14:paraId="03173E24" w14:textId="0D605CBA" w:rsidR="00BD2211" w:rsidRPr="00A162A8" w:rsidRDefault="00BD2211" w:rsidP="00BD2211">
            <w:pPr>
              <w:spacing w:line="360" w:lineRule="auto"/>
              <w:jc w:val="center"/>
              <w:textAlignment w:val="baseline"/>
              <w:rPr>
                <w:rFonts w:ascii="Times New Roman" w:eastAsia="Times New Roman" w:hAnsi="Times New Roman" w:cs="Times New Roman"/>
                <w:b/>
                <w:color w:val="000000" w:themeColor="text1"/>
                <w:sz w:val="24"/>
                <w:szCs w:val="24"/>
                <w:lang w:val="en-US" w:eastAsia="en-IN"/>
              </w:rPr>
            </w:pPr>
            <w:r w:rsidRPr="00A162A8">
              <w:rPr>
                <w:rFonts w:ascii="Times New Roman" w:eastAsia="Times New Roman" w:hAnsi="Times New Roman" w:cs="Times New Roman"/>
                <w:b/>
                <w:color w:val="000000" w:themeColor="text1"/>
                <w:sz w:val="24"/>
                <w:szCs w:val="24"/>
                <w:lang w:val="en-US" w:eastAsia="en-IN"/>
              </w:rPr>
              <w:t>Output</w:t>
            </w:r>
          </w:p>
        </w:tc>
        <w:tc>
          <w:tcPr>
            <w:tcW w:w="2376" w:type="dxa"/>
          </w:tcPr>
          <w:p w14:paraId="15E341A7" w14:textId="77777777" w:rsidR="00BD2211" w:rsidRPr="00A162A8" w:rsidRDefault="00BD2211" w:rsidP="00A162A8">
            <w:pPr>
              <w:spacing w:line="360" w:lineRule="auto"/>
              <w:jc w:val="center"/>
              <w:textAlignment w:val="baseline"/>
              <w:rPr>
                <w:rFonts w:ascii="Times New Roman" w:eastAsia="Times New Roman" w:hAnsi="Times New Roman" w:cs="Times New Roman"/>
                <w:b/>
                <w:color w:val="000000" w:themeColor="text1"/>
                <w:sz w:val="24"/>
                <w:szCs w:val="24"/>
                <w:lang w:val="en-US" w:eastAsia="en-IN"/>
              </w:rPr>
            </w:pPr>
            <w:r w:rsidRPr="00A162A8">
              <w:rPr>
                <w:rFonts w:ascii="Times New Roman" w:eastAsia="Times New Roman" w:hAnsi="Times New Roman" w:cs="Times New Roman"/>
                <w:b/>
                <w:color w:val="000000" w:themeColor="text1"/>
                <w:sz w:val="24"/>
                <w:szCs w:val="24"/>
                <w:lang w:val="en-US" w:eastAsia="en-IN"/>
              </w:rPr>
              <w:t>Actual</w:t>
            </w:r>
          </w:p>
          <w:p w14:paraId="2DB7A00E" w14:textId="7D556305" w:rsidR="00BD2211" w:rsidRPr="00A162A8" w:rsidRDefault="00BD2211" w:rsidP="00A162A8">
            <w:pPr>
              <w:spacing w:line="360" w:lineRule="auto"/>
              <w:jc w:val="center"/>
              <w:textAlignment w:val="baseline"/>
              <w:rPr>
                <w:rFonts w:ascii="Times New Roman" w:eastAsia="Times New Roman" w:hAnsi="Times New Roman" w:cs="Times New Roman"/>
                <w:b/>
                <w:color w:val="000000" w:themeColor="text1"/>
                <w:sz w:val="24"/>
                <w:szCs w:val="24"/>
                <w:lang w:val="en-US" w:eastAsia="en-IN"/>
              </w:rPr>
            </w:pPr>
            <w:r w:rsidRPr="00A162A8">
              <w:rPr>
                <w:rFonts w:ascii="Times New Roman" w:eastAsia="Times New Roman" w:hAnsi="Times New Roman" w:cs="Times New Roman"/>
                <w:b/>
                <w:color w:val="000000" w:themeColor="text1"/>
                <w:sz w:val="24"/>
                <w:szCs w:val="24"/>
                <w:lang w:val="en-US" w:eastAsia="en-IN"/>
              </w:rPr>
              <w:t>Output</w:t>
            </w:r>
          </w:p>
        </w:tc>
        <w:tc>
          <w:tcPr>
            <w:tcW w:w="1519" w:type="dxa"/>
          </w:tcPr>
          <w:p w14:paraId="7883FCAC" w14:textId="28901F94" w:rsidR="00BD2211" w:rsidRPr="00A162A8" w:rsidRDefault="00BD2211" w:rsidP="00D84565">
            <w:pPr>
              <w:spacing w:line="480" w:lineRule="auto"/>
              <w:jc w:val="center"/>
              <w:textAlignment w:val="baseline"/>
              <w:rPr>
                <w:rFonts w:ascii="Times New Roman" w:eastAsia="Times New Roman" w:hAnsi="Times New Roman" w:cs="Times New Roman"/>
                <w:b/>
                <w:color w:val="000000" w:themeColor="text1"/>
                <w:sz w:val="24"/>
                <w:szCs w:val="24"/>
                <w:lang w:val="en-US" w:eastAsia="en-IN"/>
              </w:rPr>
            </w:pPr>
            <w:r w:rsidRPr="00A162A8">
              <w:rPr>
                <w:rFonts w:ascii="Times New Roman" w:eastAsia="Times New Roman" w:hAnsi="Times New Roman" w:cs="Times New Roman"/>
                <w:b/>
                <w:color w:val="000000" w:themeColor="text1"/>
                <w:sz w:val="24"/>
                <w:szCs w:val="24"/>
                <w:lang w:val="en-US" w:eastAsia="en-IN"/>
              </w:rPr>
              <w:t>Result</w:t>
            </w:r>
          </w:p>
        </w:tc>
      </w:tr>
      <w:tr w:rsidR="00C05046" w14:paraId="52003A20" w14:textId="77777777" w:rsidTr="00A162A8">
        <w:tc>
          <w:tcPr>
            <w:tcW w:w="846" w:type="dxa"/>
          </w:tcPr>
          <w:p w14:paraId="4B1500BA" w14:textId="3D9F1295" w:rsidR="00BD2211" w:rsidRDefault="00BD2211"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1.</w:t>
            </w:r>
          </w:p>
        </w:tc>
        <w:tc>
          <w:tcPr>
            <w:tcW w:w="3048" w:type="dxa"/>
          </w:tcPr>
          <w:p w14:paraId="7FC9B283" w14:textId="43B8EBEF" w:rsidR="00BD2211" w:rsidRPr="000A10E9" w:rsidRDefault="00022D87" w:rsidP="00356FBF">
            <w:pPr>
              <w:spacing w:line="480" w:lineRule="auto"/>
              <w:textAlignment w:val="baseline"/>
              <w:rPr>
                <w:rFonts w:ascii="Times New Roman" w:eastAsia="Times New Roman" w:hAnsi="Times New Roman" w:cs="Times New Roman"/>
                <w:color w:val="000000" w:themeColor="text1"/>
                <w:sz w:val="24"/>
                <w:szCs w:val="24"/>
                <w:lang w:val="en-US" w:eastAsia="en-IN"/>
              </w:rPr>
            </w:pPr>
            <w:r w:rsidRPr="000A10E9">
              <w:rPr>
                <w:rFonts w:ascii="Times New Roman" w:eastAsia="Times New Roman" w:hAnsi="Times New Roman" w:cs="Times New Roman"/>
                <w:color w:val="000000" w:themeColor="text1"/>
                <w:sz w:val="24"/>
                <w:szCs w:val="24"/>
                <w:lang w:val="en-US" w:eastAsia="en-IN"/>
              </w:rPr>
              <w:t>Load Dataset</w:t>
            </w:r>
            <w:r w:rsidR="000A10E9">
              <w:rPr>
                <w:rFonts w:ascii="Times New Roman" w:eastAsia="Times New Roman" w:hAnsi="Times New Roman" w:cs="Times New Roman"/>
                <w:color w:val="000000" w:themeColor="text1"/>
                <w:sz w:val="24"/>
                <w:szCs w:val="24"/>
                <w:lang w:val="en-US" w:eastAsia="en-IN"/>
              </w:rPr>
              <w:t xml:space="preserve"> – Facial Landmark Dataset</w:t>
            </w:r>
          </w:p>
        </w:tc>
        <w:tc>
          <w:tcPr>
            <w:tcW w:w="1947" w:type="dxa"/>
          </w:tcPr>
          <w:p w14:paraId="77D24EB6" w14:textId="42B08AD6" w:rsidR="00BD2211" w:rsidRDefault="000A10E9"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Read Dataset</w:t>
            </w:r>
          </w:p>
        </w:tc>
        <w:tc>
          <w:tcPr>
            <w:tcW w:w="2376" w:type="dxa"/>
          </w:tcPr>
          <w:p w14:paraId="5A229786" w14:textId="1E5627DF" w:rsidR="00BD2211" w:rsidRDefault="000A10E9"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Load Dataset</w:t>
            </w:r>
          </w:p>
        </w:tc>
        <w:tc>
          <w:tcPr>
            <w:tcW w:w="1519" w:type="dxa"/>
          </w:tcPr>
          <w:p w14:paraId="7C1BCFCF" w14:textId="568D775F" w:rsidR="00BD2211" w:rsidRDefault="000A10E9"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6371A413" w14:textId="77777777" w:rsidTr="00A162A8">
        <w:tc>
          <w:tcPr>
            <w:tcW w:w="846" w:type="dxa"/>
          </w:tcPr>
          <w:p w14:paraId="6DC2B643" w14:textId="14E34B25" w:rsidR="00BD2211" w:rsidRDefault="00BD2211"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2.</w:t>
            </w:r>
          </w:p>
        </w:tc>
        <w:tc>
          <w:tcPr>
            <w:tcW w:w="3048" w:type="dxa"/>
          </w:tcPr>
          <w:p w14:paraId="61D723F8" w14:textId="672FCB7A" w:rsidR="00BD2211" w:rsidRPr="000A10E9" w:rsidRDefault="000A10E9" w:rsidP="00356FBF">
            <w:pPr>
              <w:spacing w:line="480" w:lineRule="auto"/>
              <w:textAlignment w:val="baseline"/>
              <w:rPr>
                <w:rFonts w:ascii="Times New Roman" w:eastAsia="Times New Roman" w:hAnsi="Times New Roman" w:cs="Times New Roman"/>
                <w:color w:val="000000" w:themeColor="text1"/>
                <w:sz w:val="24"/>
                <w:szCs w:val="24"/>
                <w:lang w:val="en-US" w:eastAsia="en-IN"/>
              </w:rPr>
            </w:pPr>
            <w:r w:rsidRPr="000A10E9">
              <w:rPr>
                <w:rFonts w:ascii="Times New Roman" w:eastAsia="Times New Roman" w:hAnsi="Times New Roman" w:cs="Times New Roman"/>
                <w:color w:val="000000" w:themeColor="text1"/>
                <w:sz w:val="24"/>
                <w:szCs w:val="24"/>
                <w:lang w:val="en-US" w:eastAsia="en-IN"/>
              </w:rPr>
              <w:t>Capture Frame from camera</w:t>
            </w:r>
            <w:r>
              <w:rPr>
                <w:rFonts w:ascii="Times New Roman" w:eastAsia="Times New Roman" w:hAnsi="Times New Roman" w:cs="Times New Roman"/>
                <w:color w:val="000000" w:themeColor="text1"/>
                <w:sz w:val="24"/>
                <w:szCs w:val="24"/>
                <w:lang w:val="en-US" w:eastAsia="en-IN"/>
              </w:rPr>
              <w:t xml:space="preserve"> – Video Stream</w:t>
            </w:r>
          </w:p>
        </w:tc>
        <w:tc>
          <w:tcPr>
            <w:tcW w:w="1947" w:type="dxa"/>
          </w:tcPr>
          <w:p w14:paraId="158BD636" w14:textId="5F9871CE" w:rsidR="00BD2211" w:rsidRDefault="000A10E9"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Need to read frame from camera</w:t>
            </w:r>
          </w:p>
        </w:tc>
        <w:tc>
          <w:tcPr>
            <w:tcW w:w="2376" w:type="dxa"/>
          </w:tcPr>
          <w:p w14:paraId="30A5856C" w14:textId="75F1C640" w:rsidR="00BD2211" w:rsidRDefault="000A10E9"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Reading Frame is done</w:t>
            </w:r>
          </w:p>
        </w:tc>
        <w:tc>
          <w:tcPr>
            <w:tcW w:w="1519" w:type="dxa"/>
          </w:tcPr>
          <w:p w14:paraId="58FC55BA" w14:textId="286F6750" w:rsidR="00BD2211" w:rsidRDefault="000A10E9"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1962406D" w14:textId="77777777" w:rsidTr="00A162A8">
        <w:tc>
          <w:tcPr>
            <w:tcW w:w="846" w:type="dxa"/>
          </w:tcPr>
          <w:p w14:paraId="19B04F23" w14:textId="30F95F84" w:rsidR="00BD2211" w:rsidRDefault="00BD2211"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3.</w:t>
            </w:r>
          </w:p>
        </w:tc>
        <w:tc>
          <w:tcPr>
            <w:tcW w:w="3048" w:type="dxa"/>
          </w:tcPr>
          <w:p w14:paraId="1BD8AA37" w14:textId="44046DBB" w:rsidR="00A162A8" w:rsidRPr="000A10E9" w:rsidRDefault="000A10E9" w:rsidP="00356FBF">
            <w:pPr>
              <w:spacing w:line="480" w:lineRule="auto"/>
              <w:textAlignment w:val="baseline"/>
              <w:rPr>
                <w:rFonts w:ascii="Times New Roman" w:eastAsia="Times New Roman" w:hAnsi="Times New Roman" w:cs="Times New Roman"/>
                <w:color w:val="000000" w:themeColor="text1"/>
                <w:sz w:val="24"/>
                <w:szCs w:val="24"/>
                <w:lang w:val="en-US" w:eastAsia="en-IN"/>
              </w:rPr>
            </w:pPr>
            <w:r w:rsidRPr="000A10E9">
              <w:rPr>
                <w:rFonts w:ascii="Times New Roman" w:eastAsia="Times New Roman" w:hAnsi="Times New Roman" w:cs="Times New Roman"/>
                <w:color w:val="000000" w:themeColor="text1"/>
                <w:sz w:val="24"/>
                <w:szCs w:val="24"/>
                <w:lang w:val="en-US" w:eastAsia="en-IN"/>
              </w:rPr>
              <w:t>Detect Face</w:t>
            </w:r>
            <w:r>
              <w:rPr>
                <w:rFonts w:ascii="Times New Roman" w:eastAsia="Times New Roman" w:hAnsi="Times New Roman" w:cs="Times New Roman"/>
                <w:color w:val="000000" w:themeColor="text1"/>
                <w:sz w:val="24"/>
                <w:szCs w:val="24"/>
                <w:lang w:val="en-US" w:eastAsia="en-IN"/>
              </w:rPr>
              <w:t xml:space="preserve"> – Gray Scale Image</w:t>
            </w:r>
          </w:p>
        </w:tc>
        <w:tc>
          <w:tcPr>
            <w:tcW w:w="1947" w:type="dxa"/>
          </w:tcPr>
          <w:p w14:paraId="6206B1CE" w14:textId="4DB08871" w:rsidR="00BD2211" w:rsidRDefault="000A10E9"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Need to extract face region from given grayscale image</w:t>
            </w:r>
          </w:p>
        </w:tc>
        <w:tc>
          <w:tcPr>
            <w:tcW w:w="2376" w:type="dxa"/>
          </w:tcPr>
          <w:p w14:paraId="35E02406" w14:textId="2ED38EB8" w:rsidR="00A162A8" w:rsidRDefault="000A10E9"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Face Detected Successfully</w:t>
            </w:r>
          </w:p>
        </w:tc>
        <w:tc>
          <w:tcPr>
            <w:tcW w:w="1519" w:type="dxa"/>
          </w:tcPr>
          <w:p w14:paraId="72D2BB24" w14:textId="369A9A98" w:rsidR="00BD2211" w:rsidRDefault="000A10E9" w:rsidP="00D84565">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4AEAA9EC" w14:textId="77777777" w:rsidTr="00A162A8">
        <w:tc>
          <w:tcPr>
            <w:tcW w:w="846" w:type="dxa"/>
          </w:tcPr>
          <w:p w14:paraId="694E623F" w14:textId="31BF4C01" w:rsidR="00A162A8" w:rsidRDefault="00A162A8" w:rsidP="00A162A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4.</w:t>
            </w:r>
          </w:p>
        </w:tc>
        <w:tc>
          <w:tcPr>
            <w:tcW w:w="3048" w:type="dxa"/>
          </w:tcPr>
          <w:p w14:paraId="7F1C041E" w14:textId="76316C3F" w:rsidR="00A162A8" w:rsidRPr="000A10E9" w:rsidRDefault="000A10E9" w:rsidP="00356FBF">
            <w:pPr>
              <w:spacing w:line="480" w:lineRule="auto"/>
              <w:textAlignment w:val="baseline"/>
              <w:rPr>
                <w:rFonts w:ascii="Times New Roman" w:eastAsia="Times New Roman" w:hAnsi="Times New Roman" w:cs="Times New Roman"/>
                <w:color w:val="000000" w:themeColor="text1"/>
                <w:sz w:val="24"/>
                <w:szCs w:val="24"/>
                <w:lang w:val="en-US" w:eastAsia="en-IN"/>
              </w:rPr>
            </w:pPr>
            <w:r w:rsidRPr="000A10E9">
              <w:rPr>
                <w:rFonts w:ascii="Times New Roman" w:eastAsia="Times New Roman" w:hAnsi="Times New Roman" w:cs="Times New Roman"/>
                <w:color w:val="000000" w:themeColor="text1"/>
                <w:sz w:val="24"/>
                <w:szCs w:val="24"/>
                <w:lang w:val="en-US" w:eastAsia="en-IN"/>
              </w:rPr>
              <w:t>Detect Facial Features</w:t>
            </w:r>
            <w:r>
              <w:rPr>
                <w:rFonts w:ascii="Times New Roman" w:eastAsia="Times New Roman" w:hAnsi="Times New Roman" w:cs="Times New Roman"/>
                <w:color w:val="000000" w:themeColor="text1"/>
                <w:sz w:val="24"/>
                <w:szCs w:val="24"/>
                <w:lang w:val="en-US" w:eastAsia="en-IN"/>
              </w:rPr>
              <w:t xml:space="preserve"> – Face Bounding Box Region</w:t>
            </w:r>
          </w:p>
        </w:tc>
        <w:tc>
          <w:tcPr>
            <w:tcW w:w="1947" w:type="dxa"/>
          </w:tcPr>
          <w:p w14:paraId="70D6EF0D" w14:textId="71C68D59" w:rsidR="00A162A8" w:rsidRDefault="000A10E9" w:rsidP="00A162A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Need to extract eye mouse nose contours</w:t>
            </w:r>
          </w:p>
        </w:tc>
        <w:tc>
          <w:tcPr>
            <w:tcW w:w="2376" w:type="dxa"/>
          </w:tcPr>
          <w:p w14:paraId="009DC52E" w14:textId="42CBA10E" w:rsidR="00A162A8" w:rsidRDefault="000A10E9" w:rsidP="00A162A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Contours generated</w:t>
            </w:r>
          </w:p>
        </w:tc>
        <w:tc>
          <w:tcPr>
            <w:tcW w:w="1519" w:type="dxa"/>
          </w:tcPr>
          <w:p w14:paraId="3FA22823" w14:textId="28E08687" w:rsidR="00A162A8" w:rsidRDefault="000A10E9" w:rsidP="00A162A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0F35E61C" w14:textId="77777777" w:rsidTr="00A162A8">
        <w:tc>
          <w:tcPr>
            <w:tcW w:w="846" w:type="dxa"/>
          </w:tcPr>
          <w:p w14:paraId="2785948F" w14:textId="105F53DC" w:rsidR="00A162A8" w:rsidRDefault="00A162A8" w:rsidP="00A162A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5.</w:t>
            </w:r>
          </w:p>
        </w:tc>
        <w:tc>
          <w:tcPr>
            <w:tcW w:w="3048" w:type="dxa"/>
          </w:tcPr>
          <w:p w14:paraId="4AA0F2E9" w14:textId="21310CEF" w:rsidR="00A162A8" w:rsidRPr="000A10E9" w:rsidRDefault="000A10E9" w:rsidP="00356FBF">
            <w:pPr>
              <w:spacing w:line="480" w:lineRule="auto"/>
              <w:textAlignment w:val="baseline"/>
              <w:rPr>
                <w:rFonts w:ascii="Times New Roman" w:eastAsia="Times New Roman" w:hAnsi="Times New Roman" w:cs="Times New Roman"/>
                <w:color w:val="000000" w:themeColor="text1"/>
                <w:sz w:val="24"/>
                <w:szCs w:val="24"/>
                <w:lang w:val="en-US" w:eastAsia="en-IN"/>
              </w:rPr>
            </w:pPr>
            <w:r w:rsidRPr="000A10E9">
              <w:rPr>
                <w:rFonts w:ascii="Times New Roman" w:eastAsia="Times New Roman" w:hAnsi="Times New Roman" w:cs="Times New Roman"/>
                <w:color w:val="000000" w:themeColor="text1"/>
                <w:sz w:val="24"/>
                <w:szCs w:val="24"/>
                <w:lang w:val="en-US" w:eastAsia="en-IN"/>
              </w:rPr>
              <w:t xml:space="preserve">Calculate Aspect ratio </w:t>
            </w:r>
            <w:r>
              <w:rPr>
                <w:rFonts w:ascii="Times New Roman" w:eastAsia="Times New Roman" w:hAnsi="Times New Roman" w:cs="Times New Roman"/>
                <w:color w:val="000000" w:themeColor="text1"/>
                <w:sz w:val="24"/>
                <w:szCs w:val="24"/>
                <w:lang w:val="en-US" w:eastAsia="en-IN"/>
              </w:rPr>
              <w:t>– Starting and Ending point</w:t>
            </w:r>
          </w:p>
        </w:tc>
        <w:tc>
          <w:tcPr>
            <w:tcW w:w="1947" w:type="dxa"/>
          </w:tcPr>
          <w:p w14:paraId="1B93C0FE" w14:textId="155FA80B" w:rsidR="00A162A8" w:rsidRDefault="000A10E9" w:rsidP="00A162A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Need to calculate the aspect ratio of given contour</w:t>
            </w:r>
          </w:p>
        </w:tc>
        <w:tc>
          <w:tcPr>
            <w:tcW w:w="2376" w:type="dxa"/>
          </w:tcPr>
          <w:p w14:paraId="0E5F9CC7" w14:textId="242781AE" w:rsidR="00A162A8" w:rsidRDefault="000A10E9" w:rsidP="00A162A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Aspect ratio Calculated</w:t>
            </w:r>
          </w:p>
        </w:tc>
        <w:tc>
          <w:tcPr>
            <w:tcW w:w="1519" w:type="dxa"/>
          </w:tcPr>
          <w:p w14:paraId="050E433B" w14:textId="6A9884B4" w:rsidR="00A162A8" w:rsidRDefault="000A10E9" w:rsidP="00A162A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663A70A6" w14:textId="77777777" w:rsidTr="00A162A8">
        <w:tc>
          <w:tcPr>
            <w:tcW w:w="846" w:type="dxa"/>
          </w:tcPr>
          <w:p w14:paraId="21C97214" w14:textId="50995894" w:rsidR="002C746A" w:rsidRDefault="002C746A" w:rsidP="002C746A">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6.</w:t>
            </w:r>
          </w:p>
        </w:tc>
        <w:tc>
          <w:tcPr>
            <w:tcW w:w="3048" w:type="dxa"/>
          </w:tcPr>
          <w:p w14:paraId="482A1BB1" w14:textId="7732CD96" w:rsidR="002C746A" w:rsidRPr="00426AF2" w:rsidRDefault="00C05046" w:rsidP="00356FBF">
            <w:pPr>
              <w:spacing w:line="480" w:lineRule="auto"/>
              <w:textAlignment w:val="baseline"/>
              <w:rPr>
                <w:rFonts w:ascii="Times New Roman" w:eastAsia="Times New Roman" w:hAnsi="Times New Roman" w:cs="Times New Roman"/>
                <w:color w:val="000000" w:themeColor="text1"/>
                <w:sz w:val="24"/>
                <w:szCs w:val="24"/>
                <w:lang w:val="en-US" w:eastAsia="en-IN"/>
              </w:rPr>
            </w:pPr>
            <w:r w:rsidRPr="00426AF2">
              <w:rPr>
                <w:rFonts w:ascii="Times New Roman" w:eastAsia="Times New Roman" w:hAnsi="Times New Roman" w:cs="Times New Roman"/>
                <w:color w:val="000000" w:themeColor="text1"/>
                <w:sz w:val="24"/>
                <w:szCs w:val="24"/>
                <w:lang w:val="en-US" w:eastAsia="en-IN"/>
              </w:rPr>
              <w:t>Activating the Mouse</w:t>
            </w:r>
          </w:p>
        </w:tc>
        <w:tc>
          <w:tcPr>
            <w:tcW w:w="1947" w:type="dxa"/>
          </w:tcPr>
          <w:p w14:paraId="12753882" w14:textId="7A91CDB2" w:rsidR="002C746A" w:rsidRDefault="00426AF2" w:rsidP="002C746A">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Mouse to be activated</w:t>
            </w:r>
          </w:p>
        </w:tc>
        <w:tc>
          <w:tcPr>
            <w:tcW w:w="2376" w:type="dxa"/>
          </w:tcPr>
          <w:p w14:paraId="36059996" w14:textId="02D67A70" w:rsidR="002C746A" w:rsidRDefault="00426AF2" w:rsidP="002C746A">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Reading input</w:t>
            </w:r>
          </w:p>
        </w:tc>
        <w:tc>
          <w:tcPr>
            <w:tcW w:w="1519" w:type="dxa"/>
          </w:tcPr>
          <w:p w14:paraId="45139F90" w14:textId="77777777" w:rsidR="002C746A" w:rsidRDefault="00426AF2" w:rsidP="002C746A">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p w14:paraId="0FE1D87A" w14:textId="3B95C5D7" w:rsidR="00426AF2" w:rsidRDefault="00426AF2" w:rsidP="00426AF2">
            <w:pPr>
              <w:spacing w:line="480" w:lineRule="auto"/>
              <w:textAlignment w:val="baseline"/>
              <w:rPr>
                <w:rFonts w:ascii="Times New Roman" w:eastAsia="Times New Roman" w:hAnsi="Times New Roman" w:cs="Times New Roman"/>
                <w:color w:val="000000" w:themeColor="text1"/>
                <w:sz w:val="24"/>
                <w:szCs w:val="24"/>
                <w:lang w:val="en-US" w:eastAsia="en-IN"/>
              </w:rPr>
            </w:pPr>
          </w:p>
        </w:tc>
      </w:tr>
      <w:tr w:rsidR="00C05046" w14:paraId="35977ABB" w14:textId="77777777" w:rsidTr="00A162A8">
        <w:tc>
          <w:tcPr>
            <w:tcW w:w="846" w:type="dxa"/>
          </w:tcPr>
          <w:p w14:paraId="4CCB72C6" w14:textId="7D9CB8AD" w:rsidR="00426AF2" w:rsidRDefault="00426AF2" w:rsidP="002C746A">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7.</w:t>
            </w:r>
          </w:p>
        </w:tc>
        <w:tc>
          <w:tcPr>
            <w:tcW w:w="3048" w:type="dxa"/>
          </w:tcPr>
          <w:p w14:paraId="33FEF923" w14:textId="79783B87" w:rsidR="00426AF2" w:rsidRPr="00426AF2" w:rsidRDefault="00426AF2" w:rsidP="00356FBF">
            <w:pPr>
              <w:spacing w:line="480" w:lineRule="auto"/>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Cursor Movement (Up)</w:t>
            </w:r>
          </w:p>
        </w:tc>
        <w:tc>
          <w:tcPr>
            <w:tcW w:w="1947" w:type="dxa"/>
          </w:tcPr>
          <w:p w14:paraId="57A87A12" w14:textId="238773B1" w:rsidR="00426AF2" w:rsidRDefault="00426AF2" w:rsidP="002C746A">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Pointer to move upwards</w:t>
            </w:r>
          </w:p>
        </w:tc>
        <w:tc>
          <w:tcPr>
            <w:tcW w:w="2376" w:type="dxa"/>
          </w:tcPr>
          <w:p w14:paraId="755FF3E1" w14:textId="40F7ECF0" w:rsidR="00426AF2" w:rsidRDefault="00426AF2" w:rsidP="002C746A">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Moving Up</w:t>
            </w:r>
          </w:p>
        </w:tc>
        <w:tc>
          <w:tcPr>
            <w:tcW w:w="1519" w:type="dxa"/>
          </w:tcPr>
          <w:p w14:paraId="7D1BFBCA" w14:textId="774ED6FE" w:rsidR="00426AF2" w:rsidRDefault="00426AF2" w:rsidP="002C746A">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78DEC919" w14:textId="77777777" w:rsidTr="00A162A8">
        <w:tc>
          <w:tcPr>
            <w:tcW w:w="846" w:type="dxa"/>
          </w:tcPr>
          <w:p w14:paraId="6CA4D852" w14:textId="377996F8"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8.</w:t>
            </w:r>
          </w:p>
        </w:tc>
        <w:tc>
          <w:tcPr>
            <w:tcW w:w="3048" w:type="dxa"/>
          </w:tcPr>
          <w:p w14:paraId="0B0BA3A6" w14:textId="04A40103" w:rsidR="00426AF2" w:rsidRDefault="00426AF2" w:rsidP="00426AF2">
            <w:pPr>
              <w:spacing w:line="480" w:lineRule="auto"/>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Cursor Movement (Down)</w:t>
            </w:r>
          </w:p>
        </w:tc>
        <w:tc>
          <w:tcPr>
            <w:tcW w:w="1947" w:type="dxa"/>
          </w:tcPr>
          <w:p w14:paraId="5891D379" w14:textId="5829E1FD"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Pointer to move downwards</w:t>
            </w:r>
          </w:p>
        </w:tc>
        <w:tc>
          <w:tcPr>
            <w:tcW w:w="2376" w:type="dxa"/>
          </w:tcPr>
          <w:p w14:paraId="6D6A9D53" w14:textId="1F828338"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Moving Downwards</w:t>
            </w:r>
          </w:p>
        </w:tc>
        <w:tc>
          <w:tcPr>
            <w:tcW w:w="1519" w:type="dxa"/>
          </w:tcPr>
          <w:p w14:paraId="2E226739" w14:textId="24D83FF4"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0AC8364C" w14:textId="77777777" w:rsidTr="00A162A8">
        <w:tc>
          <w:tcPr>
            <w:tcW w:w="846" w:type="dxa"/>
          </w:tcPr>
          <w:p w14:paraId="7EFD68A1" w14:textId="7DCB9711"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lastRenderedPageBreak/>
              <w:t>9.</w:t>
            </w:r>
          </w:p>
        </w:tc>
        <w:tc>
          <w:tcPr>
            <w:tcW w:w="3048" w:type="dxa"/>
          </w:tcPr>
          <w:p w14:paraId="5AA3DB6D" w14:textId="4AB5900F" w:rsidR="00426AF2" w:rsidRDefault="00426AF2" w:rsidP="00426AF2">
            <w:pPr>
              <w:spacing w:line="480" w:lineRule="auto"/>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Cursor Movement (Left)</w:t>
            </w:r>
          </w:p>
        </w:tc>
        <w:tc>
          <w:tcPr>
            <w:tcW w:w="1947" w:type="dxa"/>
          </w:tcPr>
          <w:p w14:paraId="5B25D703" w14:textId="0D92CAE3"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Pointer to move Leftwards</w:t>
            </w:r>
          </w:p>
        </w:tc>
        <w:tc>
          <w:tcPr>
            <w:tcW w:w="2376" w:type="dxa"/>
          </w:tcPr>
          <w:p w14:paraId="55B675F1" w14:textId="5716227C"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Moving Leftwards</w:t>
            </w:r>
          </w:p>
        </w:tc>
        <w:tc>
          <w:tcPr>
            <w:tcW w:w="1519" w:type="dxa"/>
          </w:tcPr>
          <w:p w14:paraId="53D76EF3" w14:textId="0CE6F45A"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51004071" w14:textId="77777777" w:rsidTr="00A162A8">
        <w:tc>
          <w:tcPr>
            <w:tcW w:w="846" w:type="dxa"/>
          </w:tcPr>
          <w:p w14:paraId="58397E1B" w14:textId="781274B1"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10.</w:t>
            </w:r>
          </w:p>
        </w:tc>
        <w:tc>
          <w:tcPr>
            <w:tcW w:w="3048" w:type="dxa"/>
          </w:tcPr>
          <w:p w14:paraId="30A7C1D4" w14:textId="4FD46D07" w:rsidR="00426AF2" w:rsidRDefault="00426AF2" w:rsidP="00426AF2">
            <w:pPr>
              <w:spacing w:line="480" w:lineRule="auto"/>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Cursor Movement (Right)</w:t>
            </w:r>
          </w:p>
        </w:tc>
        <w:tc>
          <w:tcPr>
            <w:tcW w:w="1947" w:type="dxa"/>
          </w:tcPr>
          <w:p w14:paraId="2EC3AAB3" w14:textId="31567B1A"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Pointer to move Rightwards</w:t>
            </w:r>
          </w:p>
        </w:tc>
        <w:tc>
          <w:tcPr>
            <w:tcW w:w="2376" w:type="dxa"/>
          </w:tcPr>
          <w:p w14:paraId="23784FD9" w14:textId="57E6E9DC"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Moving Rightwards</w:t>
            </w:r>
          </w:p>
        </w:tc>
        <w:tc>
          <w:tcPr>
            <w:tcW w:w="1519" w:type="dxa"/>
          </w:tcPr>
          <w:p w14:paraId="599C01DC" w14:textId="24C21978" w:rsidR="00426AF2" w:rsidRDefault="00426AF2"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36AC6EE4" w14:textId="77777777" w:rsidTr="00A162A8">
        <w:tc>
          <w:tcPr>
            <w:tcW w:w="846" w:type="dxa"/>
          </w:tcPr>
          <w:p w14:paraId="2E66AB30" w14:textId="0088B275" w:rsidR="00B53618" w:rsidRDefault="00B53618"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11.</w:t>
            </w:r>
          </w:p>
        </w:tc>
        <w:tc>
          <w:tcPr>
            <w:tcW w:w="3048" w:type="dxa"/>
          </w:tcPr>
          <w:p w14:paraId="33C217D8" w14:textId="400B86A3" w:rsidR="00B53618" w:rsidRDefault="00B53618" w:rsidP="00426AF2">
            <w:pPr>
              <w:spacing w:line="480" w:lineRule="auto"/>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Left Click – Left eye wink</w:t>
            </w:r>
          </w:p>
        </w:tc>
        <w:tc>
          <w:tcPr>
            <w:tcW w:w="1947" w:type="dxa"/>
          </w:tcPr>
          <w:p w14:paraId="38199748" w14:textId="31078A30" w:rsidR="00B53618" w:rsidRDefault="00B53618"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Left Click to be activated</w:t>
            </w:r>
          </w:p>
        </w:tc>
        <w:tc>
          <w:tcPr>
            <w:tcW w:w="2376" w:type="dxa"/>
          </w:tcPr>
          <w:p w14:paraId="48CD6884" w14:textId="771692D6" w:rsidR="00B53618" w:rsidRDefault="00B53618"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Left Click Activated</w:t>
            </w:r>
          </w:p>
        </w:tc>
        <w:tc>
          <w:tcPr>
            <w:tcW w:w="1519" w:type="dxa"/>
          </w:tcPr>
          <w:p w14:paraId="0B2F751C" w14:textId="09C496A8" w:rsidR="00B53618" w:rsidRDefault="00B53618" w:rsidP="00426AF2">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7641FAE4" w14:textId="77777777" w:rsidTr="00A162A8">
        <w:tc>
          <w:tcPr>
            <w:tcW w:w="846" w:type="dxa"/>
          </w:tcPr>
          <w:p w14:paraId="6FEFFC0B" w14:textId="204F0C0F" w:rsidR="00B53618" w:rsidRDefault="00B53618"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12.</w:t>
            </w:r>
          </w:p>
        </w:tc>
        <w:tc>
          <w:tcPr>
            <w:tcW w:w="3048" w:type="dxa"/>
          </w:tcPr>
          <w:p w14:paraId="64A530D9" w14:textId="3DA99F1B" w:rsidR="00B53618" w:rsidRDefault="00B53618" w:rsidP="00B53618">
            <w:pPr>
              <w:spacing w:line="480" w:lineRule="auto"/>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Right Click – Right eye wink</w:t>
            </w:r>
          </w:p>
        </w:tc>
        <w:tc>
          <w:tcPr>
            <w:tcW w:w="1947" w:type="dxa"/>
          </w:tcPr>
          <w:p w14:paraId="304FE29A" w14:textId="17480EA5" w:rsidR="00B53618" w:rsidRDefault="00B53618"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Right Click to be activated</w:t>
            </w:r>
          </w:p>
        </w:tc>
        <w:tc>
          <w:tcPr>
            <w:tcW w:w="2376" w:type="dxa"/>
          </w:tcPr>
          <w:p w14:paraId="03B50BC2" w14:textId="6B2C3A61" w:rsidR="00B53618" w:rsidRDefault="00B53618"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Right Click Activated</w:t>
            </w:r>
          </w:p>
        </w:tc>
        <w:tc>
          <w:tcPr>
            <w:tcW w:w="1519" w:type="dxa"/>
          </w:tcPr>
          <w:p w14:paraId="5390D4D6" w14:textId="10CEB4CD" w:rsidR="00B53618" w:rsidRDefault="00B53618"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19914D99" w14:textId="77777777" w:rsidTr="00A162A8">
        <w:tc>
          <w:tcPr>
            <w:tcW w:w="846" w:type="dxa"/>
          </w:tcPr>
          <w:p w14:paraId="2A656994" w14:textId="2E8FEBC7" w:rsidR="00B53618" w:rsidRDefault="00B53618"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13.</w:t>
            </w:r>
          </w:p>
        </w:tc>
        <w:tc>
          <w:tcPr>
            <w:tcW w:w="3048" w:type="dxa"/>
          </w:tcPr>
          <w:p w14:paraId="0F900F3C" w14:textId="788C1D00" w:rsidR="00B53618" w:rsidRDefault="00C05046" w:rsidP="00C05046">
            <w:pPr>
              <w:spacing w:line="480" w:lineRule="auto"/>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Scroll</w:t>
            </w:r>
            <w:r w:rsidR="00B53618">
              <w:rPr>
                <w:rFonts w:ascii="Times New Roman" w:eastAsia="Times New Roman" w:hAnsi="Times New Roman" w:cs="Times New Roman"/>
                <w:color w:val="000000" w:themeColor="text1"/>
                <w:sz w:val="24"/>
                <w:szCs w:val="24"/>
                <w:lang w:val="en-US" w:eastAsia="en-IN"/>
              </w:rPr>
              <w:t xml:space="preserve"> </w:t>
            </w:r>
            <w:r>
              <w:rPr>
                <w:rFonts w:ascii="Times New Roman" w:eastAsia="Times New Roman" w:hAnsi="Times New Roman" w:cs="Times New Roman"/>
                <w:color w:val="000000" w:themeColor="text1"/>
                <w:sz w:val="24"/>
                <w:szCs w:val="24"/>
                <w:lang w:val="en-US" w:eastAsia="en-IN"/>
              </w:rPr>
              <w:t>Activation</w:t>
            </w:r>
            <w:r w:rsidR="00B53618">
              <w:rPr>
                <w:rFonts w:ascii="Times New Roman" w:eastAsia="Times New Roman" w:hAnsi="Times New Roman" w:cs="Times New Roman"/>
                <w:color w:val="000000" w:themeColor="text1"/>
                <w:sz w:val="24"/>
                <w:szCs w:val="24"/>
                <w:lang w:val="en-US" w:eastAsia="en-IN"/>
              </w:rPr>
              <w:t xml:space="preserve"> – Squinting both eyes</w:t>
            </w:r>
          </w:p>
        </w:tc>
        <w:tc>
          <w:tcPr>
            <w:tcW w:w="1947" w:type="dxa"/>
          </w:tcPr>
          <w:p w14:paraId="24A53AAE" w14:textId="3FFBC2BA" w:rsidR="00B53618" w:rsidRDefault="00C05046"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Scroll to be activated</w:t>
            </w:r>
          </w:p>
        </w:tc>
        <w:tc>
          <w:tcPr>
            <w:tcW w:w="2376" w:type="dxa"/>
          </w:tcPr>
          <w:p w14:paraId="71C8DC6E" w14:textId="0E473810" w:rsidR="00B53618" w:rsidRDefault="00C05046"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Scroll mode on</w:t>
            </w:r>
          </w:p>
        </w:tc>
        <w:tc>
          <w:tcPr>
            <w:tcW w:w="1519" w:type="dxa"/>
          </w:tcPr>
          <w:p w14:paraId="41BD6325" w14:textId="554B65DA" w:rsidR="00B53618" w:rsidRDefault="00B53618"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3073E6C4" w14:textId="77777777" w:rsidTr="00A162A8">
        <w:tc>
          <w:tcPr>
            <w:tcW w:w="846" w:type="dxa"/>
          </w:tcPr>
          <w:p w14:paraId="18F3BF08" w14:textId="5446BC77" w:rsidR="00C05046" w:rsidRDefault="00C05046"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14.</w:t>
            </w:r>
          </w:p>
        </w:tc>
        <w:tc>
          <w:tcPr>
            <w:tcW w:w="3048" w:type="dxa"/>
          </w:tcPr>
          <w:p w14:paraId="59F44A34" w14:textId="760A287D" w:rsidR="00C05046" w:rsidRDefault="00C05046" w:rsidP="00C05046">
            <w:pPr>
              <w:spacing w:line="480" w:lineRule="auto"/>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Scroll Down</w:t>
            </w:r>
          </w:p>
        </w:tc>
        <w:tc>
          <w:tcPr>
            <w:tcW w:w="1947" w:type="dxa"/>
          </w:tcPr>
          <w:p w14:paraId="0BCFA4DB" w14:textId="44E1326B" w:rsidR="00C05046" w:rsidRDefault="00C05046"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Scrolling downwards</w:t>
            </w:r>
          </w:p>
        </w:tc>
        <w:tc>
          <w:tcPr>
            <w:tcW w:w="2376" w:type="dxa"/>
          </w:tcPr>
          <w:p w14:paraId="37F4119E" w14:textId="6A069FED" w:rsidR="00C05046" w:rsidRDefault="00C05046"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 xml:space="preserve">Scroll mode on </w:t>
            </w:r>
            <w:r w:rsidR="00A22777">
              <w:rPr>
                <w:rFonts w:ascii="Times New Roman" w:eastAsia="Times New Roman" w:hAnsi="Times New Roman" w:cs="Times New Roman"/>
                <w:color w:val="000000" w:themeColor="text1"/>
                <w:sz w:val="24"/>
                <w:szCs w:val="24"/>
                <w:lang w:val="en-US" w:eastAsia="en-IN"/>
              </w:rPr>
              <w:t>-</w:t>
            </w:r>
            <w:r>
              <w:rPr>
                <w:rFonts w:ascii="Times New Roman" w:eastAsia="Times New Roman" w:hAnsi="Times New Roman" w:cs="Times New Roman"/>
                <w:color w:val="000000" w:themeColor="text1"/>
                <w:sz w:val="24"/>
                <w:szCs w:val="24"/>
                <w:lang w:val="en-US" w:eastAsia="en-IN"/>
              </w:rPr>
              <w:t>Down</w:t>
            </w:r>
          </w:p>
        </w:tc>
        <w:tc>
          <w:tcPr>
            <w:tcW w:w="1519" w:type="dxa"/>
          </w:tcPr>
          <w:p w14:paraId="2954ACBF" w14:textId="4343384E" w:rsidR="00C05046" w:rsidRDefault="00C05046"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7CAB5954" w14:textId="77777777" w:rsidTr="00A162A8">
        <w:tc>
          <w:tcPr>
            <w:tcW w:w="846" w:type="dxa"/>
          </w:tcPr>
          <w:p w14:paraId="73FDDEDE" w14:textId="6BC2B1B1" w:rsidR="00C05046" w:rsidRDefault="00C05046"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15.</w:t>
            </w:r>
          </w:p>
        </w:tc>
        <w:tc>
          <w:tcPr>
            <w:tcW w:w="3048" w:type="dxa"/>
          </w:tcPr>
          <w:p w14:paraId="6D5BE647" w14:textId="34517D4E" w:rsidR="00C05046" w:rsidRDefault="00C05046" w:rsidP="00C05046">
            <w:pPr>
              <w:spacing w:line="480" w:lineRule="auto"/>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Scroll Up</w:t>
            </w:r>
          </w:p>
        </w:tc>
        <w:tc>
          <w:tcPr>
            <w:tcW w:w="1947" w:type="dxa"/>
          </w:tcPr>
          <w:p w14:paraId="799E26E7" w14:textId="0346DD74" w:rsidR="00C05046" w:rsidRDefault="00C05046"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Scrolling upwards</w:t>
            </w:r>
          </w:p>
        </w:tc>
        <w:tc>
          <w:tcPr>
            <w:tcW w:w="2376" w:type="dxa"/>
          </w:tcPr>
          <w:p w14:paraId="1B084403" w14:textId="609F9565" w:rsidR="00C05046" w:rsidRDefault="00C05046"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 xml:space="preserve">Scroll mode on – </w:t>
            </w:r>
          </w:p>
          <w:p w14:paraId="43476886" w14:textId="78B24CBC" w:rsidR="00C05046" w:rsidRDefault="00C05046"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Up</w:t>
            </w:r>
          </w:p>
        </w:tc>
        <w:tc>
          <w:tcPr>
            <w:tcW w:w="1519" w:type="dxa"/>
          </w:tcPr>
          <w:p w14:paraId="2581B938" w14:textId="1F27DE80" w:rsidR="00C05046" w:rsidRDefault="00C05046" w:rsidP="00B53618">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tc>
      </w:tr>
      <w:tr w:rsidR="00C05046" w14:paraId="569CC31A" w14:textId="77777777" w:rsidTr="00A162A8">
        <w:tc>
          <w:tcPr>
            <w:tcW w:w="846" w:type="dxa"/>
          </w:tcPr>
          <w:p w14:paraId="394C4C94" w14:textId="49296340" w:rsidR="00C05046" w:rsidRDefault="00C05046" w:rsidP="00C05046">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16.</w:t>
            </w:r>
          </w:p>
        </w:tc>
        <w:tc>
          <w:tcPr>
            <w:tcW w:w="3048" w:type="dxa"/>
          </w:tcPr>
          <w:p w14:paraId="3F229F1C" w14:textId="3A6F517B" w:rsidR="00C05046" w:rsidRPr="00C05046" w:rsidRDefault="00C05046" w:rsidP="00C05046">
            <w:pPr>
              <w:spacing w:line="480" w:lineRule="auto"/>
              <w:textAlignment w:val="baseline"/>
            </w:pPr>
            <w:r>
              <w:rPr>
                <w:rFonts w:ascii="Times New Roman" w:eastAsia="Times New Roman" w:hAnsi="Times New Roman" w:cs="Times New Roman"/>
                <w:color w:val="000000" w:themeColor="text1"/>
                <w:sz w:val="24"/>
                <w:szCs w:val="24"/>
                <w:lang w:val="en-US" w:eastAsia="en-IN"/>
              </w:rPr>
              <w:t>Dea</w:t>
            </w:r>
            <w:r w:rsidRPr="00426AF2">
              <w:rPr>
                <w:rFonts w:ascii="Times New Roman" w:eastAsia="Times New Roman" w:hAnsi="Times New Roman" w:cs="Times New Roman"/>
                <w:color w:val="000000" w:themeColor="text1"/>
                <w:sz w:val="24"/>
                <w:szCs w:val="24"/>
                <w:lang w:val="en-US" w:eastAsia="en-IN"/>
              </w:rPr>
              <w:t>ctivating the Mouse</w:t>
            </w:r>
          </w:p>
        </w:tc>
        <w:tc>
          <w:tcPr>
            <w:tcW w:w="1947" w:type="dxa"/>
          </w:tcPr>
          <w:p w14:paraId="2E3ECABE" w14:textId="75FD9337" w:rsidR="00C05046" w:rsidRDefault="00C05046" w:rsidP="00C05046">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 xml:space="preserve">Mouse to be </w:t>
            </w:r>
            <w:r>
              <w:rPr>
                <w:rFonts w:ascii="Times New Roman" w:eastAsia="Times New Roman" w:hAnsi="Times New Roman" w:cs="Times New Roman"/>
                <w:color w:val="000000" w:themeColor="text1"/>
                <w:sz w:val="24"/>
                <w:szCs w:val="24"/>
                <w:lang w:val="en-US" w:eastAsia="en-IN"/>
              </w:rPr>
              <w:t>De</w:t>
            </w:r>
            <w:r>
              <w:rPr>
                <w:rFonts w:ascii="Times New Roman" w:eastAsia="Times New Roman" w:hAnsi="Times New Roman" w:cs="Times New Roman"/>
                <w:color w:val="000000" w:themeColor="text1"/>
                <w:sz w:val="24"/>
                <w:szCs w:val="24"/>
                <w:lang w:val="en-US" w:eastAsia="en-IN"/>
              </w:rPr>
              <w:t>activated</w:t>
            </w:r>
          </w:p>
        </w:tc>
        <w:tc>
          <w:tcPr>
            <w:tcW w:w="2376" w:type="dxa"/>
          </w:tcPr>
          <w:p w14:paraId="39F49F22" w14:textId="692C90B6" w:rsidR="00C05046" w:rsidRDefault="00A22777" w:rsidP="00C05046">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Mouse Deactivated</w:t>
            </w:r>
          </w:p>
        </w:tc>
        <w:tc>
          <w:tcPr>
            <w:tcW w:w="1519" w:type="dxa"/>
          </w:tcPr>
          <w:p w14:paraId="598267CC" w14:textId="77777777" w:rsidR="00C05046" w:rsidRDefault="00C05046" w:rsidP="00C05046">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Success</w:t>
            </w:r>
          </w:p>
          <w:p w14:paraId="7889B975" w14:textId="77777777" w:rsidR="00C05046" w:rsidRDefault="00C05046" w:rsidP="00C05046">
            <w:pPr>
              <w:spacing w:line="480" w:lineRule="auto"/>
              <w:jc w:val="center"/>
              <w:textAlignment w:val="baseline"/>
              <w:rPr>
                <w:rFonts w:ascii="Times New Roman" w:eastAsia="Times New Roman" w:hAnsi="Times New Roman" w:cs="Times New Roman"/>
                <w:color w:val="000000" w:themeColor="text1"/>
                <w:sz w:val="24"/>
                <w:szCs w:val="24"/>
                <w:lang w:val="en-US" w:eastAsia="en-IN"/>
              </w:rPr>
            </w:pPr>
          </w:p>
        </w:tc>
      </w:tr>
    </w:tbl>
    <w:p w14:paraId="56B28BAB" w14:textId="1D6F4543" w:rsidR="00D84565" w:rsidRDefault="00356FBF" w:rsidP="00D84565">
      <w:pPr>
        <w:spacing w:after="0" w:line="480" w:lineRule="auto"/>
        <w:jc w:val="center"/>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Table 7.1</w:t>
      </w:r>
    </w:p>
    <w:p w14:paraId="6E32D53F" w14:textId="6C1B7B1E" w:rsidR="00BD2211" w:rsidRDefault="00FE48FC" w:rsidP="00FE48FC">
      <w:pPr>
        <w:spacing w:after="0" w:line="360" w:lineRule="auto"/>
        <w:jc w:val="both"/>
        <w:textAlignment w:val="baseline"/>
        <w:rPr>
          <w:rFonts w:ascii="Times New Roman" w:eastAsia="Times New Roman" w:hAnsi="Times New Roman" w:cs="Times New Roman"/>
          <w:color w:val="000000" w:themeColor="text1"/>
          <w:sz w:val="24"/>
          <w:szCs w:val="24"/>
          <w:lang w:val="en-US" w:eastAsia="en-IN"/>
        </w:rPr>
      </w:pPr>
      <w:r>
        <w:rPr>
          <w:rFonts w:ascii="Times New Roman" w:eastAsia="Times New Roman" w:hAnsi="Times New Roman" w:cs="Times New Roman"/>
          <w:color w:val="000000" w:themeColor="text1"/>
          <w:sz w:val="24"/>
          <w:szCs w:val="24"/>
          <w:lang w:val="en-US" w:eastAsia="en-IN"/>
        </w:rPr>
        <w:t>In the above table, we have taken six</w:t>
      </w:r>
      <w:r w:rsidR="00A22777">
        <w:rPr>
          <w:rFonts w:ascii="Times New Roman" w:eastAsia="Times New Roman" w:hAnsi="Times New Roman" w:cs="Times New Roman"/>
          <w:color w:val="000000" w:themeColor="text1"/>
          <w:sz w:val="24"/>
          <w:szCs w:val="24"/>
          <w:lang w:val="en-US" w:eastAsia="en-IN"/>
        </w:rPr>
        <w:t>teen</w:t>
      </w:r>
      <w:r>
        <w:rPr>
          <w:rFonts w:ascii="Times New Roman" w:eastAsia="Times New Roman" w:hAnsi="Times New Roman" w:cs="Times New Roman"/>
          <w:color w:val="000000" w:themeColor="text1"/>
          <w:sz w:val="24"/>
          <w:szCs w:val="24"/>
          <w:lang w:val="en-US" w:eastAsia="en-IN"/>
        </w:rPr>
        <w:t xml:space="preserve"> test cases and verified the expected output with the actual output and when the two are the same, then we can say that t</w:t>
      </w:r>
      <w:r w:rsidR="00A22777">
        <w:rPr>
          <w:rFonts w:ascii="Times New Roman" w:eastAsia="Times New Roman" w:hAnsi="Times New Roman" w:cs="Times New Roman"/>
          <w:color w:val="000000" w:themeColor="text1"/>
          <w:sz w:val="24"/>
          <w:szCs w:val="24"/>
          <w:lang w:val="en-US" w:eastAsia="en-IN"/>
        </w:rPr>
        <w:t xml:space="preserve">he specific test case is </w:t>
      </w:r>
      <w:proofErr w:type="gramStart"/>
      <w:r w:rsidR="00A22777">
        <w:rPr>
          <w:rFonts w:ascii="Times New Roman" w:eastAsia="Times New Roman" w:hAnsi="Times New Roman" w:cs="Times New Roman"/>
          <w:color w:val="000000" w:themeColor="text1"/>
          <w:sz w:val="24"/>
          <w:szCs w:val="24"/>
          <w:lang w:val="en-US" w:eastAsia="en-IN"/>
        </w:rPr>
        <w:t>Passed</w:t>
      </w:r>
      <w:proofErr w:type="gramEnd"/>
    </w:p>
    <w:p w14:paraId="754F2D59" w14:textId="4089078C" w:rsidR="00A22777" w:rsidRDefault="00A22777" w:rsidP="00FE48FC">
      <w:pPr>
        <w:spacing w:after="0" w:line="360" w:lineRule="auto"/>
        <w:jc w:val="both"/>
        <w:textAlignment w:val="baseline"/>
        <w:rPr>
          <w:rFonts w:ascii="Times New Roman" w:eastAsia="Times New Roman" w:hAnsi="Times New Roman" w:cs="Times New Roman"/>
          <w:color w:val="000000" w:themeColor="text1"/>
          <w:sz w:val="24"/>
          <w:szCs w:val="24"/>
          <w:lang w:val="en-US" w:eastAsia="en-IN"/>
        </w:rPr>
      </w:pPr>
    </w:p>
    <w:p w14:paraId="63F36039" w14:textId="6154CE55" w:rsidR="00A22777" w:rsidRDefault="00A22777" w:rsidP="00FE48FC">
      <w:pPr>
        <w:spacing w:after="0" w:line="360" w:lineRule="auto"/>
        <w:jc w:val="both"/>
        <w:textAlignment w:val="baseline"/>
        <w:rPr>
          <w:rFonts w:ascii="Times New Roman" w:eastAsia="Times New Roman" w:hAnsi="Times New Roman" w:cs="Times New Roman"/>
          <w:color w:val="000000" w:themeColor="text1"/>
          <w:sz w:val="24"/>
          <w:szCs w:val="24"/>
          <w:lang w:val="en-US" w:eastAsia="en-IN"/>
        </w:rPr>
      </w:pPr>
    </w:p>
    <w:p w14:paraId="0D7C8B84" w14:textId="3F253FD6" w:rsidR="00A22777" w:rsidRDefault="00A22777" w:rsidP="00FE48FC">
      <w:pPr>
        <w:spacing w:after="0" w:line="360" w:lineRule="auto"/>
        <w:jc w:val="both"/>
        <w:textAlignment w:val="baseline"/>
        <w:rPr>
          <w:rFonts w:ascii="Times New Roman" w:eastAsia="Times New Roman" w:hAnsi="Times New Roman" w:cs="Times New Roman"/>
          <w:color w:val="000000" w:themeColor="text1"/>
          <w:sz w:val="24"/>
          <w:szCs w:val="24"/>
          <w:lang w:val="en-US" w:eastAsia="en-IN"/>
        </w:rPr>
      </w:pPr>
    </w:p>
    <w:p w14:paraId="130ED16E" w14:textId="399CDFF4" w:rsidR="00A22777" w:rsidRDefault="00A22777" w:rsidP="00FE48FC">
      <w:pPr>
        <w:spacing w:after="0" w:line="360" w:lineRule="auto"/>
        <w:jc w:val="both"/>
        <w:textAlignment w:val="baseline"/>
        <w:rPr>
          <w:rFonts w:ascii="Times New Roman" w:eastAsia="Times New Roman" w:hAnsi="Times New Roman" w:cs="Times New Roman"/>
          <w:color w:val="000000" w:themeColor="text1"/>
          <w:sz w:val="24"/>
          <w:szCs w:val="24"/>
          <w:lang w:val="en-US" w:eastAsia="en-IN"/>
        </w:rPr>
      </w:pPr>
    </w:p>
    <w:p w14:paraId="52486E01" w14:textId="5565F267" w:rsidR="00A22777" w:rsidRDefault="00A22777" w:rsidP="00FE48FC">
      <w:pPr>
        <w:spacing w:after="0" w:line="360" w:lineRule="auto"/>
        <w:jc w:val="both"/>
        <w:textAlignment w:val="baseline"/>
        <w:rPr>
          <w:rFonts w:ascii="Times New Roman" w:eastAsia="Times New Roman" w:hAnsi="Times New Roman" w:cs="Times New Roman"/>
          <w:color w:val="000000" w:themeColor="text1"/>
          <w:sz w:val="24"/>
          <w:szCs w:val="24"/>
          <w:lang w:val="en-US" w:eastAsia="en-IN"/>
        </w:rPr>
      </w:pPr>
    </w:p>
    <w:p w14:paraId="431134C1" w14:textId="77777777" w:rsidR="00A22777" w:rsidRDefault="00A22777" w:rsidP="00FE48FC">
      <w:pPr>
        <w:spacing w:after="0" w:line="360" w:lineRule="auto"/>
        <w:jc w:val="both"/>
        <w:textAlignment w:val="baseline"/>
        <w:rPr>
          <w:rFonts w:ascii="Times New Roman" w:eastAsia="Times New Roman" w:hAnsi="Times New Roman" w:cs="Times New Roman"/>
          <w:color w:val="000000" w:themeColor="text1"/>
          <w:sz w:val="24"/>
          <w:szCs w:val="24"/>
          <w:lang w:val="en-US" w:eastAsia="en-IN"/>
        </w:rPr>
      </w:pPr>
    </w:p>
    <w:p w14:paraId="58AA03D4" w14:textId="4FC581D6" w:rsidR="00BD2211" w:rsidRDefault="00BD2211" w:rsidP="00FE48FC">
      <w:pPr>
        <w:spacing w:after="0" w:line="480" w:lineRule="auto"/>
        <w:textAlignment w:val="baseline"/>
        <w:rPr>
          <w:rFonts w:ascii="Times New Roman" w:eastAsia="Times New Roman" w:hAnsi="Times New Roman" w:cs="Times New Roman"/>
          <w:color w:val="000000" w:themeColor="text1"/>
          <w:sz w:val="24"/>
          <w:szCs w:val="24"/>
          <w:lang w:val="en-US" w:eastAsia="en-IN"/>
        </w:rPr>
      </w:pPr>
    </w:p>
    <w:p w14:paraId="6712E08E" w14:textId="77777777" w:rsidR="001A3E1E" w:rsidRDefault="001A3E1E" w:rsidP="00FE48FC">
      <w:pPr>
        <w:spacing w:after="0" w:line="480" w:lineRule="auto"/>
        <w:textAlignment w:val="baseline"/>
        <w:rPr>
          <w:rFonts w:ascii="Times New Roman" w:eastAsia="Times New Roman" w:hAnsi="Times New Roman" w:cs="Times New Roman"/>
          <w:color w:val="000000" w:themeColor="text1"/>
          <w:sz w:val="24"/>
          <w:szCs w:val="24"/>
          <w:lang w:val="en-US" w:eastAsia="en-IN"/>
        </w:rPr>
      </w:pPr>
    </w:p>
    <w:p w14:paraId="535379CA" w14:textId="704B21AC" w:rsidR="00970155" w:rsidRDefault="00970155" w:rsidP="0075774D">
      <w:pPr>
        <w:spacing w:line="480" w:lineRule="auto"/>
        <w:ind w:right="567"/>
        <w:jc w:val="center"/>
        <w:rPr>
          <w:rFonts w:ascii="Times New Roman" w:hAnsi="Times New Roman"/>
          <w:b/>
          <w:bCs/>
          <w:sz w:val="32"/>
          <w:szCs w:val="32"/>
        </w:rPr>
      </w:pPr>
      <w:r w:rsidRPr="00253235">
        <w:rPr>
          <w:rFonts w:ascii="Times New Roman" w:hAnsi="Times New Roman"/>
          <w:b/>
          <w:bCs/>
          <w:sz w:val="32"/>
          <w:szCs w:val="32"/>
        </w:rPr>
        <w:lastRenderedPageBreak/>
        <w:t>8. CONCLUSION</w:t>
      </w:r>
      <w:r w:rsidR="00156B8F">
        <w:rPr>
          <w:rFonts w:ascii="Times New Roman" w:hAnsi="Times New Roman"/>
          <w:b/>
          <w:bCs/>
          <w:sz w:val="32"/>
          <w:szCs w:val="32"/>
        </w:rPr>
        <w:t xml:space="preserve"> &amp; FUTURE ENHANCEMENTS</w:t>
      </w:r>
    </w:p>
    <w:p w14:paraId="0D57AB1D" w14:textId="33CB3C4F" w:rsidR="00DA5FB0" w:rsidRPr="00DA5FB0" w:rsidRDefault="00DA5FB0" w:rsidP="00DA5FB0">
      <w:pPr>
        <w:spacing w:after="0" w:line="480" w:lineRule="auto"/>
        <w:ind w:right="567"/>
        <w:rPr>
          <w:rFonts w:ascii="Times New Roman" w:hAnsi="Times New Roman"/>
          <w:b/>
          <w:bCs/>
          <w:sz w:val="28"/>
          <w:szCs w:val="28"/>
        </w:rPr>
      </w:pPr>
      <w:r w:rsidRPr="00DA5FB0">
        <w:rPr>
          <w:rFonts w:ascii="Times New Roman" w:hAnsi="Times New Roman"/>
          <w:b/>
          <w:bCs/>
          <w:sz w:val="28"/>
          <w:szCs w:val="28"/>
        </w:rPr>
        <w:t>8.1</w:t>
      </w:r>
      <w:r>
        <w:rPr>
          <w:rFonts w:ascii="Times New Roman" w:hAnsi="Times New Roman"/>
          <w:b/>
          <w:bCs/>
          <w:sz w:val="28"/>
          <w:szCs w:val="28"/>
        </w:rPr>
        <w:t>.</w:t>
      </w:r>
      <w:r w:rsidRPr="00DA5FB0">
        <w:rPr>
          <w:rFonts w:ascii="Times New Roman" w:hAnsi="Times New Roman"/>
          <w:b/>
          <w:bCs/>
          <w:sz w:val="28"/>
          <w:szCs w:val="28"/>
        </w:rPr>
        <w:t xml:space="preserve"> Conclusion</w:t>
      </w:r>
    </w:p>
    <w:p w14:paraId="48A8DC50" w14:textId="59C75D1F" w:rsidR="00DA5FB0" w:rsidRDefault="00DA5FB0" w:rsidP="00DA5FB0">
      <w:pPr>
        <w:spacing w:after="0" w:line="360" w:lineRule="auto"/>
        <w:jc w:val="both"/>
        <w:rPr>
          <w:rFonts w:ascii="Times New Roman" w:hAnsi="Times New Roman" w:cs="Times New Roman"/>
          <w:sz w:val="24"/>
          <w:szCs w:val="24"/>
        </w:rPr>
      </w:pPr>
      <w:r w:rsidRPr="00DA5FB0">
        <w:rPr>
          <w:rFonts w:ascii="Times New Roman" w:hAnsi="Times New Roman" w:cs="Times New Roman"/>
          <w:sz w:val="24"/>
          <w:szCs w:val="24"/>
        </w:rPr>
        <w:t>This work can be extended to improve the speed of the system by using better-trained models. Also, the system can be made more dynamic by making the change in the position of the cursor, proportional to the amount of rotation of the user’s head, i.e., the user can decide, at what rate he wants the position of the cursor to change. Also, future research work can be done on making the ratio more accurate, since the range of the values is the result of the aspect ratios, which are usually small. Hence, to make the algorithm detect the actions more accurately, there can be some modifications in the formulae for the aspect ratios used. Also, to make the process of detection of the face more easily, some image processing techniques can be used before the model detects the face and features of the face.</w:t>
      </w:r>
    </w:p>
    <w:p w14:paraId="504C5776" w14:textId="08078A5C" w:rsidR="00DA5FB0" w:rsidRDefault="00DA5FB0" w:rsidP="00DA5FB0">
      <w:pPr>
        <w:spacing w:after="0" w:line="360" w:lineRule="auto"/>
        <w:jc w:val="both"/>
        <w:rPr>
          <w:rFonts w:ascii="Times New Roman" w:hAnsi="Times New Roman" w:cs="Times New Roman"/>
          <w:sz w:val="24"/>
          <w:szCs w:val="24"/>
        </w:rPr>
      </w:pPr>
    </w:p>
    <w:p w14:paraId="6353E72D" w14:textId="6A820750" w:rsidR="00DA5FB0" w:rsidRDefault="00DA5FB0" w:rsidP="00DA5FB0">
      <w:pPr>
        <w:spacing w:after="0" w:line="480" w:lineRule="auto"/>
        <w:ind w:right="567"/>
        <w:rPr>
          <w:rFonts w:ascii="Times New Roman" w:hAnsi="Times New Roman"/>
          <w:b/>
          <w:bCs/>
          <w:sz w:val="28"/>
          <w:szCs w:val="28"/>
        </w:rPr>
      </w:pPr>
      <w:r w:rsidRPr="00DA5FB0">
        <w:rPr>
          <w:rFonts w:ascii="Times New Roman" w:hAnsi="Times New Roman"/>
          <w:b/>
          <w:bCs/>
          <w:sz w:val="28"/>
          <w:szCs w:val="28"/>
        </w:rPr>
        <w:t>8.</w:t>
      </w:r>
      <w:r>
        <w:rPr>
          <w:rFonts w:ascii="Times New Roman" w:hAnsi="Times New Roman"/>
          <w:b/>
          <w:bCs/>
          <w:sz w:val="28"/>
          <w:szCs w:val="28"/>
        </w:rPr>
        <w:t>2.</w:t>
      </w:r>
      <w:r w:rsidRPr="00DA5FB0">
        <w:rPr>
          <w:rFonts w:ascii="Times New Roman" w:hAnsi="Times New Roman"/>
          <w:b/>
          <w:bCs/>
          <w:sz w:val="28"/>
          <w:szCs w:val="28"/>
        </w:rPr>
        <w:t xml:space="preserve"> </w:t>
      </w:r>
      <w:r>
        <w:rPr>
          <w:rFonts w:ascii="Times New Roman" w:hAnsi="Times New Roman"/>
          <w:b/>
          <w:bCs/>
          <w:sz w:val="28"/>
          <w:szCs w:val="28"/>
        </w:rPr>
        <w:t>Future Enhancements</w:t>
      </w:r>
    </w:p>
    <w:p w14:paraId="421A8CE0" w14:textId="77777777" w:rsidR="00DA5FB0" w:rsidRPr="00DA5FB0" w:rsidRDefault="00DA5FB0" w:rsidP="00DA5FB0">
      <w:pPr>
        <w:spacing w:after="0" w:line="360" w:lineRule="auto"/>
        <w:jc w:val="both"/>
        <w:rPr>
          <w:rFonts w:ascii="Times New Roman" w:hAnsi="Times New Roman" w:cs="Times New Roman"/>
          <w:color w:val="000000" w:themeColor="text1"/>
          <w:sz w:val="24"/>
          <w:szCs w:val="24"/>
        </w:rPr>
      </w:pPr>
      <w:r w:rsidRPr="00DA5FB0">
        <w:rPr>
          <w:rFonts w:ascii="Times New Roman" w:hAnsi="Times New Roman" w:cs="Times New Roman"/>
          <w:color w:val="000000" w:themeColor="text1"/>
          <w:sz w:val="24"/>
          <w:szCs w:val="24"/>
        </w:rPr>
        <w:t>In future, many people who are unable to operate a standard computer mouse or keyboard because of disabilities of their hands or arms, can get possible alternative in multimodal system, which allows controlling a computer without using standard mouse and keyboard. Using head movements to control the cursor across the computer screen and by using the speech for giving the control commands. Automatic speech recognition and head tracking in joint multimodal action are combined to operate the system.</w:t>
      </w:r>
    </w:p>
    <w:p w14:paraId="195F6C05" w14:textId="77777777" w:rsidR="00DA5FB0" w:rsidRPr="00DA5FB0" w:rsidRDefault="00DA5FB0" w:rsidP="00DA5FB0">
      <w:pPr>
        <w:spacing w:after="0" w:line="480" w:lineRule="auto"/>
        <w:ind w:right="567"/>
        <w:rPr>
          <w:rFonts w:ascii="Times New Roman" w:hAnsi="Times New Roman"/>
          <w:b/>
          <w:bCs/>
          <w:sz w:val="28"/>
          <w:szCs w:val="28"/>
        </w:rPr>
      </w:pPr>
    </w:p>
    <w:p w14:paraId="2453B1B5" w14:textId="3EADC8FB" w:rsidR="00DA5FB0" w:rsidRDefault="00DA5FB0" w:rsidP="00DA5FB0">
      <w:pPr>
        <w:spacing w:after="0" w:line="360" w:lineRule="auto"/>
        <w:jc w:val="both"/>
        <w:rPr>
          <w:rFonts w:ascii="Times New Roman" w:hAnsi="Times New Roman" w:cs="Times New Roman"/>
          <w:sz w:val="24"/>
          <w:szCs w:val="24"/>
        </w:rPr>
      </w:pPr>
    </w:p>
    <w:p w14:paraId="6203F247" w14:textId="061B510E" w:rsidR="00DA5FB0" w:rsidRDefault="00DA5FB0" w:rsidP="00DA5FB0">
      <w:pPr>
        <w:spacing w:after="0" w:line="360" w:lineRule="auto"/>
        <w:jc w:val="both"/>
        <w:rPr>
          <w:rFonts w:ascii="Times New Roman" w:hAnsi="Times New Roman" w:cs="Times New Roman"/>
          <w:b/>
          <w:color w:val="000000" w:themeColor="text1"/>
          <w:sz w:val="24"/>
          <w:szCs w:val="24"/>
        </w:rPr>
      </w:pPr>
    </w:p>
    <w:p w14:paraId="61013630" w14:textId="312DC0C5" w:rsidR="00C05046" w:rsidRDefault="00C05046" w:rsidP="00DA5FB0">
      <w:pPr>
        <w:spacing w:after="0" w:line="360" w:lineRule="auto"/>
        <w:jc w:val="both"/>
        <w:rPr>
          <w:rFonts w:ascii="Times New Roman" w:hAnsi="Times New Roman" w:cs="Times New Roman"/>
          <w:b/>
          <w:color w:val="000000" w:themeColor="text1"/>
          <w:sz w:val="24"/>
          <w:szCs w:val="24"/>
        </w:rPr>
      </w:pPr>
    </w:p>
    <w:p w14:paraId="434921E1" w14:textId="0F0C8AE5" w:rsidR="00C05046" w:rsidRDefault="00C05046" w:rsidP="00DA5FB0">
      <w:pPr>
        <w:spacing w:after="0" w:line="360" w:lineRule="auto"/>
        <w:jc w:val="both"/>
        <w:rPr>
          <w:rFonts w:ascii="Times New Roman" w:hAnsi="Times New Roman" w:cs="Times New Roman"/>
          <w:b/>
          <w:color w:val="000000" w:themeColor="text1"/>
          <w:sz w:val="24"/>
          <w:szCs w:val="24"/>
        </w:rPr>
      </w:pPr>
    </w:p>
    <w:p w14:paraId="6F391EDF" w14:textId="770EBF0E" w:rsidR="00C05046" w:rsidRDefault="00C05046" w:rsidP="00DA5FB0">
      <w:pPr>
        <w:spacing w:after="0" w:line="360" w:lineRule="auto"/>
        <w:jc w:val="both"/>
        <w:rPr>
          <w:rFonts w:ascii="Times New Roman" w:hAnsi="Times New Roman" w:cs="Times New Roman"/>
          <w:b/>
          <w:color w:val="000000" w:themeColor="text1"/>
          <w:sz w:val="24"/>
          <w:szCs w:val="24"/>
        </w:rPr>
      </w:pPr>
    </w:p>
    <w:p w14:paraId="0BC470E7" w14:textId="0F6FFAC6" w:rsidR="00C05046" w:rsidRDefault="00C05046" w:rsidP="00DA5FB0">
      <w:pPr>
        <w:spacing w:after="0" w:line="360" w:lineRule="auto"/>
        <w:jc w:val="both"/>
        <w:rPr>
          <w:rFonts w:ascii="Times New Roman" w:hAnsi="Times New Roman" w:cs="Times New Roman"/>
          <w:b/>
          <w:color w:val="000000" w:themeColor="text1"/>
          <w:sz w:val="24"/>
          <w:szCs w:val="24"/>
        </w:rPr>
      </w:pPr>
    </w:p>
    <w:p w14:paraId="55F447C5" w14:textId="70C43D3D" w:rsidR="00C05046" w:rsidRDefault="00C05046" w:rsidP="00DA5FB0">
      <w:pPr>
        <w:spacing w:after="0" w:line="360" w:lineRule="auto"/>
        <w:jc w:val="both"/>
        <w:rPr>
          <w:rFonts w:ascii="Times New Roman" w:hAnsi="Times New Roman" w:cs="Times New Roman"/>
          <w:b/>
          <w:color w:val="000000" w:themeColor="text1"/>
          <w:sz w:val="24"/>
          <w:szCs w:val="24"/>
        </w:rPr>
      </w:pPr>
    </w:p>
    <w:p w14:paraId="336E3383" w14:textId="2B9AC32C" w:rsidR="00C05046" w:rsidRDefault="00C05046" w:rsidP="00DA5FB0">
      <w:pPr>
        <w:spacing w:after="0" w:line="360" w:lineRule="auto"/>
        <w:jc w:val="both"/>
        <w:rPr>
          <w:rFonts w:ascii="Times New Roman" w:hAnsi="Times New Roman" w:cs="Times New Roman"/>
          <w:b/>
          <w:color w:val="000000" w:themeColor="text1"/>
          <w:sz w:val="24"/>
          <w:szCs w:val="24"/>
        </w:rPr>
      </w:pPr>
    </w:p>
    <w:p w14:paraId="6B3E2C46" w14:textId="77777777" w:rsidR="00C05046" w:rsidRPr="00DA5FB0" w:rsidRDefault="00C05046" w:rsidP="00DA5FB0">
      <w:pPr>
        <w:spacing w:after="0" w:line="360" w:lineRule="auto"/>
        <w:jc w:val="both"/>
        <w:rPr>
          <w:rFonts w:ascii="Times New Roman" w:hAnsi="Times New Roman" w:cs="Times New Roman"/>
          <w:b/>
          <w:color w:val="000000" w:themeColor="text1"/>
          <w:sz w:val="24"/>
          <w:szCs w:val="24"/>
        </w:rPr>
      </w:pPr>
    </w:p>
    <w:p w14:paraId="6DDF0658" w14:textId="77777777" w:rsidR="00156B8F" w:rsidRDefault="00156B8F" w:rsidP="00970155">
      <w:pPr>
        <w:spacing w:after="0" w:line="360" w:lineRule="auto"/>
        <w:jc w:val="both"/>
        <w:textAlignment w:val="baseline"/>
        <w:rPr>
          <w:rFonts w:ascii="Times New Roman" w:eastAsia="Times New Roman" w:hAnsi="Times New Roman" w:cs="Times New Roman"/>
          <w:color w:val="000000" w:themeColor="text1"/>
          <w:sz w:val="24"/>
          <w:szCs w:val="24"/>
          <w:lang w:val="en-US" w:eastAsia="en-IN"/>
        </w:rPr>
      </w:pPr>
    </w:p>
    <w:p w14:paraId="0C14B3FF" w14:textId="151D042E" w:rsidR="00BD2211" w:rsidRDefault="00BD2211" w:rsidP="00D84565">
      <w:pPr>
        <w:spacing w:after="0" w:line="480" w:lineRule="auto"/>
        <w:jc w:val="center"/>
        <w:textAlignment w:val="baseline"/>
        <w:rPr>
          <w:rFonts w:ascii="Times New Roman" w:eastAsia="Times New Roman" w:hAnsi="Times New Roman" w:cs="Times New Roman"/>
          <w:color w:val="000000" w:themeColor="text1"/>
          <w:sz w:val="24"/>
          <w:szCs w:val="24"/>
          <w:lang w:val="en-US" w:eastAsia="en-IN"/>
        </w:rPr>
      </w:pPr>
    </w:p>
    <w:p w14:paraId="05E8BC6D" w14:textId="6C1C2CF6" w:rsidR="008B7AC3" w:rsidRDefault="008B7AC3" w:rsidP="0075774D">
      <w:pPr>
        <w:spacing w:after="0" w:line="480" w:lineRule="auto"/>
        <w:textAlignment w:val="baseline"/>
        <w:rPr>
          <w:rFonts w:ascii="Times New Roman" w:eastAsia="Times New Roman" w:hAnsi="Times New Roman" w:cs="Times New Roman"/>
          <w:color w:val="000000" w:themeColor="text1"/>
          <w:sz w:val="24"/>
          <w:szCs w:val="24"/>
          <w:lang w:val="en-US" w:eastAsia="en-IN"/>
        </w:rPr>
      </w:pPr>
    </w:p>
    <w:p w14:paraId="013D2B0C" w14:textId="701037BF" w:rsidR="00AD3E6E" w:rsidRPr="00BD2C24" w:rsidRDefault="00BD2C24" w:rsidP="00BD2C24">
      <w:pPr>
        <w:spacing w:after="0" w:line="480" w:lineRule="auto"/>
        <w:ind w:left="360"/>
        <w:jc w:val="center"/>
        <w:textAlignment w:val="baseline"/>
        <w:rPr>
          <w:rFonts w:ascii="Times New Roman" w:hAnsi="Times New Roman"/>
          <w:b/>
          <w:bCs/>
          <w:sz w:val="32"/>
          <w:szCs w:val="32"/>
        </w:rPr>
      </w:pPr>
      <w:r>
        <w:rPr>
          <w:rFonts w:ascii="Times New Roman" w:hAnsi="Times New Roman"/>
          <w:b/>
          <w:bCs/>
          <w:sz w:val="32"/>
          <w:szCs w:val="32"/>
        </w:rPr>
        <w:lastRenderedPageBreak/>
        <w:t xml:space="preserve">9. </w:t>
      </w:r>
      <w:r w:rsidR="0071069B" w:rsidRPr="00BD2C24">
        <w:rPr>
          <w:rFonts w:ascii="Times New Roman" w:hAnsi="Times New Roman"/>
          <w:b/>
          <w:bCs/>
          <w:sz w:val="32"/>
          <w:szCs w:val="32"/>
        </w:rPr>
        <w:t>REFERENCES</w:t>
      </w:r>
    </w:p>
    <w:p w14:paraId="4605211D" w14:textId="77777777" w:rsidR="00BD2C24" w:rsidRPr="00BD2C24" w:rsidRDefault="00BD2C24" w:rsidP="00BD2C24">
      <w:pPr>
        <w:spacing w:after="0" w:line="360" w:lineRule="auto"/>
        <w:jc w:val="both"/>
        <w:rPr>
          <w:rFonts w:ascii="Times New Roman" w:hAnsi="Times New Roman" w:cs="Times New Roman"/>
          <w:color w:val="000000" w:themeColor="text1"/>
          <w:sz w:val="24"/>
          <w:szCs w:val="24"/>
        </w:rPr>
      </w:pPr>
      <w:r w:rsidRPr="00BD2C24">
        <w:rPr>
          <w:rFonts w:ascii="Times New Roman" w:hAnsi="Times New Roman" w:cs="Times New Roman"/>
          <w:color w:val="000000" w:themeColor="text1"/>
          <w:sz w:val="24"/>
          <w:szCs w:val="24"/>
        </w:rPr>
        <w:t xml:space="preserve">[1] Alex Poole and Linden J. Ball, “Eye Tracking in Human-Computer Interaction and Usability Research: Current Status and Future Prospects,” in </w:t>
      </w:r>
      <w:proofErr w:type="spellStart"/>
      <w:r w:rsidRPr="00BD2C24">
        <w:rPr>
          <w:rFonts w:ascii="Times New Roman" w:hAnsi="Times New Roman" w:cs="Times New Roman"/>
          <w:color w:val="000000" w:themeColor="text1"/>
          <w:sz w:val="24"/>
          <w:szCs w:val="24"/>
        </w:rPr>
        <w:t>Encyclopedia</w:t>
      </w:r>
      <w:proofErr w:type="spellEnd"/>
      <w:r w:rsidRPr="00BD2C24">
        <w:rPr>
          <w:rFonts w:ascii="Times New Roman" w:hAnsi="Times New Roman" w:cs="Times New Roman"/>
          <w:color w:val="000000" w:themeColor="text1"/>
          <w:sz w:val="24"/>
          <w:szCs w:val="24"/>
        </w:rPr>
        <w:t xml:space="preserve"> of Human Computer Interaction (30 December 2005) Key: citeulike</w:t>
      </w:r>
      <w:proofErr w:type="gramStart"/>
      <w:r w:rsidRPr="00BD2C24">
        <w:rPr>
          <w:rFonts w:ascii="Times New Roman" w:hAnsi="Times New Roman" w:cs="Times New Roman"/>
          <w:color w:val="000000" w:themeColor="text1"/>
          <w:sz w:val="24"/>
          <w:szCs w:val="24"/>
        </w:rPr>
        <w:t>:3431568</w:t>
      </w:r>
      <w:proofErr w:type="gramEnd"/>
      <w:r w:rsidRPr="00BD2C24">
        <w:rPr>
          <w:rFonts w:ascii="Times New Roman" w:hAnsi="Times New Roman" w:cs="Times New Roman"/>
          <w:color w:val="000000" w:themeColor="text1"/>
          <w:sz w:val="24"/>
          <w:szCs w:val="24"/>
        </w:rPr>
        <w:t>, 2006, pp. 211-219.</w:t>
      </w:r>
    </w:p>
    <w:p w14:paraId="4DD43ECF" w14:textId="56DD8026" w:rsidR="00BD2C24" w:rsidRPr="00BD2C24" w:rsidRDefault="00BD2C24" w:rsidP="00BD2C24">
      <w:pPr>
        <w:spacing w:after="0" w:line="360" w:lineRule="auto"/>
        <w:jc w:val="both"/>
        <w:rPr>
          <w:rFonts w:ascii="Times New Roman" w:hAnsi="Times New Roman" w:cs="Times New Roman"/>
          <w:color w:val="000000" w:themeColor="text1"/>
          <w:sz w:val="24"/>
          <w:szCs w:val="24"/>
        </w:rPr>
      </w:pPr>
      <w:r w:rsidRPr="00BD2C24">
        <w:rPr>
          <w:rFonts w:ascii="Times New Roman" w:hAnsi="Times New Roman" w:cs="Times New Roman"/>
          <w:color w:val="000000" w:themeColor="text1"/>
          <w:sz w:val="24"/>
          <w:szCs w:val="24"/>
        </w:rPr>
        <w:t xml:space="preserve">[2] D. H. </w:t>
      </w:r>
      <w:proofErr w:type="spellStart"/>
      <w:r w:rsidRPr="00BD2C24">
        <w:rPr>
          <w:rFonts w:ascii="Times New Roman" w:hAnsi="Times New Roman" w:cs="Times New Roman"/>
          <w:color w:val="000000" w:themeColor="text1"/>
          <w:sz w:val="24"/>
          <w:szCs w:val="24"/>
        </w:rPr>
        <w:t>Yoo</w:t>
      </w:r>
      <w:proofErr w:type="spellEnd"/>
      <w:r w:rsidRPr="00BD2C24">
        <w:rPr>
          <w:rFonts w:ascii="Times New Roman" w:hAnsi="Times New Roman" w:cs="Times New Roman"/>
          <w:color w:val="000000" w:themeColor="text1"/>
          <w:sz w:val="24"/>
          <w:szCs w:val="24"/>
        </w:rPr>
        <w:t xml:space="preserve">, J. H. Kim, B. R. Lee, and M. J. Chung, “Non-contact Eye Gaze Tracking System by Mapping of Corneal Reflections,” in Fifth IEEE International Conference on Automatic Face and Gesture Recognition (FGR02), 2002, pp. 94-99. </w:t>
      </w:r>
    </w:p>
    <w:p w14:paraId="627A6CE7" w14:textId="77777777" w:rsidR="00BD2C24" w:rsidRPr="00BD2C24" w:rsidRDefault="00BD2C24" w:rsidP="00BD2C24">
      <w:pPr>
        <w:spacing w:after="0" w:line="360" w:lineRule="auto"/>
        <w:jc w:val="both"/>
        <w:rPr>
          <w:rFonts w:ascii="Times New Roman" w:hAnsi="Times New Roman" w:cs="Times New Roman"/>
          <w:color w:val="000000" w:themeColor="text1"/>
          <w:sz w:val="24"/>
          <w:szCs w:val="24"/>
        </w:rPr>
      </w:pPr>
      <w:r w:rsidRPr="00BD2C24">
        <w:rPr>
          <w:rFonts w:ascii="Times New Roman" w:hAnsi="Times New Roman" w:cs="Times New Roman"/>
          <w:color w:val="000000" w:themeColor="text1"/>
          <w:sz w:val="24"/>
          <w:szCs w:val="24"/>
        </w:rPr>
        <w:t xml:space="preserve">[3] Rafael </w:t>
      </w:r>
      <w:proofErr w:type="spellStart"/>
      <w:r w:rsidRPr="00BD2C24">
        <w:rPr>
          <w:rFonts w:ascii="Times New Roman" w:hAnsi="Times New Roman" w:cs="Times New Roman"/>
          <w:color w:val="000000" w:themeColor="text1"/>
          <w:sz w:val="24"/>
          <w:szCs w:val="24"/>
        </w:rPr>
        <w:t>Barea</w:t>
      </w:r>
      <w:proofErr w:type="spellEnd"/>
      <w:r w:rsidRPr="00BD2C24">
        <w:rPr>
          <w:rFonts w:ascii="Times New Roman" w:hAnsi="Times New Roman" w:cs="Times New Roman"/>
          <w:color w:val="000000" w:themeColor="text1"/>
          <w:sz w:val="24"/>
          <w:szCs w:val="24"/>
        </w:rPr>
        <w:t xml:space="preserve">, Luciano </w:t>
      </w:r>
      <w:proofErr w:type="spellStart"/>
      <w:r w:rsidRPr="00BD2C24">
        <w:rPr>
          <w:rFonts w:ascii="Times New Roman" w:hAnsi="Times New Roman" w:cs="Times New Roman"/>
          <w:color w:val="000000" w:themeColor="text1"/>
          <w:sz w:val="24"/>
          <w:szCs w:val="24"/>
        </w:rPr>
        <w:t>Boquete</w:t>
      </w:r>
      <w:proofErr w:type="spellEnd"/>
      <w:r w:rsidRPr="00BD2C24">
        <w:rPr>
          <w:rFonts w:ascii="Times New Roman" w:hAnsi="Times New Roman" w:cs="Times New Roman"/>
          <w:color w:val="000000" w:themeColor="text1"/>
          <w:sz w:val="24"/>
          <w:szCs w:val="24"/>
        </w:rPr>
        <w:t xml:space="preserve">, Manuel </w:t>
      </w:r>
      <w:proofErr w:type="spellStart"/>
      <w:r w:rsidRPr="00BD2C24">
        <w:rPr>
          <w:rFonts w:ascii="Times New Roman" w:hAnsi="Times New Roman" w:cs="Times New Roman"/>
          <w:color w:val="000000" w:themeColor="text1"/>
          <w:sz w:val="24"/>
          <w:szCs w:val="24"/>
        </w:rPr>
        <w:t>Mazo</w:t>
      </w:r>
      <w:proofErr w:type="spellEnd"/>
      <w:r w:rsidRPr="00BD2C24">
        <w:rPr>
          <w:rFonts w:ascii="Times New Roman" w:hAnsi="Times New Roman" w:cs="Times New Roman"/>
          <w:color w:val="000000" w:themeColor="text1"/>
          <w:sz w:val="24"/>
          <w:szCs w:val="24"/>
        </w:rPr>
        <w:t xml:space="preserve">, and Elena </w:t>
      </w:r>
      <w:proofErr w:type="spellStart"/>
      <w:r w:rsidRPr="00BD2C24">
        <w:rPr>
          <w:rFonts w:ascii="Times New Roman" w:hAnsi="Times New Roman" w:cs="Times New Roman"/>
          <w:color w:val="000000" w:themeColor="text1"/>
          <w:sz w:val="24"/>
          <w:szCs w:val="24"/>
        </w:rPr>
        <w:t>Lpez</w:t>
      </w:r>
      <w:proofErr w:type="spellEnd"/>
      <w:r w:rsidRPr="00BD2C24">
        <w:rPr>
          <w:rFonts w:ascii="Times New Roman" w:hAnsi="Times New Roman" w:cs="Times New Roman"/>
          <w:color w:val="000000" w:themeColor="text1"/>
          <w:sz w:val="24"/>
          <w:szCs w:val="24"/>
        </w:rPr>
        <w:t xml:space="preserve">, “System for assisted mobility using eye movements based on electrooculography,” IEEE TRANSACTIONS ON NEURAL SYSTEMS AND REHABILITATION ENGINEERING, vol. 10, no. 4, pp. 209-217, DECEMBER 2002. </w:t>
      </w:r>
    </w:p>
    <w:p w14:paraId="0DB0D4BB" w14:textId="77777777" w:rsidR="00BD2C24" w:rsidRPr="00BD2C24" w:rsidRDefault="00BD2C24" w:rsidP="00BD2C24">
      <w:pPr>
        <w:spacing w:after="0" w:line="360" w:lineRule="auto"/>
        <w:jc w:val="both"/>
        <w:rPr>
          <w:rFonts w:ascii="Times New Roman" w:hAnsi="Times New Roman" w:cs="Times New Roman"/>
          <w:color w:val="000000" w:themeColor="text1"/>
          <w:sz w:val="24"/>
          <w:szCs w:val="24"/>
        </w:rPr>
      </w:pPr>
      <w:r w:rsidRPr="00BD2C24">
        <w:rPr>
          <w:rFonts w:ascii="Times New Roman" w:hAnsi="Times New Roman" w:cs="Times New Roman"/>
          <w:color w:val="000000" w:themeColor="text1"/>
          <w:sz w:val="24"/>
          <w:szCs w:val="24"/>
        </w:rPr>
        <w:t xml:space="preserve">[4] H. Singh and J. Singh, “A Review on Electrooculography,” International Journal of Advanced Engineering Technology, vol. III, no. IV, 2012. </w:t>
      </w:r>
    </w:p>
    <w:p w14:paraId="53DDB23E" w14:textId="77777777" w:rsidR="00BD2C24" w:rsidRPr="00BD2C24" w:rsidRDefault="00BD2C24" w:rsidP="00BD2C24">
      <w:pPr>
        <w:spacing w:after="0" w:line="360" w:lineRule="auto"/>
        <w:jc w:val="both"/>
        <w:rPr>
          <w:rFonts w:ascii="Times New Roman" w:hAnsi="Times New Roman" w:cs="Times New Roman"/>
          <w:color w:val="000000" w:themeColor="text1"/>
          <w:sz w:val="24"/>
          <w:szCs w:val="24"/>
        </w:rPr>
      </w:pPr>
      <w:r w:rsidRPr="00BD2C24">
        <w:rPr>
          <w:rFonts w:ascii="Times New Roman" w:hAnsi="Times New Roman" w:cs="Times New Roman"/>
          <w:color w:val="000000" w:themeColor="text1"/>
          <w:sz w:val="24"/>
          <w:szCs w:val="24"/>
        </w:rPr>
        <w:t xml:space="preserve">[5] K. </w:t>
      </w:r>
      <w:proofErr w:type="spellStart"/>
      <w:r w:rsidRPr="00BD2C24">
        <w:rPr>
          <w:rFonts w:ascii="Times New Roman" w:hAnsi="Times New Roman" w:cs="Times New Roman"/>
          <w:color w:val="000000" w:themeColor="text1"/>
          <w:sz w:val="24"/>
          <w:szCs w:val="24"/>
        </w:rPr>
        <w:t>Irie</w:t>
      </w:r>
      <w:proofErr w:type="spellEnd"/>
      <w:r w:rsidRPr="00BD2C24">
        <w:rPr>
          <w:rFonts w:ascii="Times New Roman" w:hAnsi="Times New Roman" w:cs="Times New Roman"/>
          <w:color w:val="000000" w:themeColor="text1"/>
          <w:sz w:val="24"/>
          <w:szCs w:val="24"/>
        </w:rPr>
        <w:t xml:space="preserve">, B. A. Wilson, and R. D. Jones, “A laser-based eye-tracking system,” </w:t>
      </w:r>
      <w:proofErr w:type="spellStart"/>
      <w:r w:rsidRPr="00BD2C24">
        <w:rPr>
          <w:rFonts w:ascii="Times New Roman" w:hAnsi="Times New Roman" w:cs="Times New Roman"/>
          <w:color w:val="000000" w:themeColor="text1"/>
          <w:sz w:val="24"/>
          <w:szCs w:val="24"/>
        </w:rPr>
        <w:t>Behavior</w:t>
      </w:r>
      <w:proofErr w:type="spellEnd"/>
      <w:r w:rsidRPr="00BD2C24">
        <w:rPr>
          <w:rFonts w:ascii="Times New Roman" w:hAnsi="Times New Roman" w:cs="Times New Roman"/>
          <w:color w:val="000000" w:themeColor="text1"/>
          <w:sz w:val="24"/>
          <w:szCs w:val="24"/>
        </w:rPr>
        <w:t xml:space="preserve"> Research Methods, Instruments, &amp; Computers, vol. 34, no. 4, pp. 561-572, 2002.</w:t>
      </w:r>
    </w:p>
    <w:p w14:paraId="2D83475A" w14:textId="2B786DC1" w:rsidR="00E92EFC" w:rsidRDefault="00BD2C24" w:rsidP="00BD2C24">
      <w:pPr>
        <w:spacing w:after="0" w:line="360" w:lineRule="auto"/>
        <w:jc w:val="both"/>
        <w:rPr>
          <w:rFonts w:ascii="Times New Roman" w:hAnsi="Times New Roman" w:cs="Times New Roman"/>
          <w:color w:val="000000" w:themeColor="text1"/>
          <w:sz w:val="24"/>
          <w:szCs w:val="24"/>
        </w:rPr>
      </w:pPr>
      <w:r w:rsidRPr="00BD2C24">
        <w:rPr>
          <w:rFonts w:ascii="Times New Roman" w:hAnsi="Times New Roman" w:cs="Times New Roman"/>
          <w:color w:val="000000" w:themeColor="text1"/>
          <w:sz w:val="24"/>
          <w:szCs w:val="24"/>
        </w:rPr>
        <w:t xml:space="preserve">[6] P Ballard and George C. Stockman, “Computer operation via face orientation,” in Pattern Recognition, 1992. </w:t>
      </w:r>
      <w:proofErr w:type="spellStart"/>
      <w:r w:rsidRPr="00BD2C24">
        <w:rPr>
          <w:rFonts w:ascii="Times New Roman" w:hAnsi="Times New Roman" w:cs="Times New Roman"/>
          <w:color w:val="000000" w:themeColor="text1"/>
          <w:sz w:val="24"/>
          <w:szCs w:val="24"/>
        </w:rPr>
        <w:t>Vol.I</w:t>
      </w:r>
      <w:proofErr w:type="spellEnd"/>
      <w:r w:rsidRPr="00BD2C24">
        <w:rPr>
          <w:rFonts w:ascii="Times New Roman" w:hAnsi="Times New Roman" w:cs="Times New Roman"/>
          <w:color w:val="000000" w:themeColor="text1"/>
          <w:sz w:val="24"/>
          <w:szCs w:val="24"/>
        </w:rPr>
        <w:t xml:space="preserve">. Conference A: Computer Vision and Applications, </w:t>
      </w:r>
      <w:proofErr w:type="gramStart"/>
      <w:r w:rsidRPr="00BD2C24">
        <w:rPr>
          <w:rFonts w:ascii="Times New Roman" w:hAnsi="Times New Roman" w:cs="Times New Roman"/>
          <w:color w:val="000000" w:themeColor="text1"/>
          <w:sz w:val="24"/>
          <w:szCs w:val="24"/>
        </w:rPr>
        <w:t>Proceedings.,</w:t>
      </w:r>
      <w:proofErr w:type="gramEnd"/>
      <w:r w:rsidRPr="00BD2C24">
        <w:rPr>
          <w:rFonts w:ascii="Times New Roman" w:hAnsi="Times New Roman" w:cs="Times New Roman"/>
          <w:color w:val="000000" w:themeColor="text1"/>
          <w:sz w:val="24"/>
          <w:szCs w:val="24"/>
        </w:rPr>
        <w:t xml:space="preserve"> 11th IAPR International Con</w:t>
      </w:r>
      <w:r w:rsidR="00E92EFC">
        <w:rPr>
          <w:rFonts w:ascii="Times New Roman" w:hAnsi="Times New Roman" w:cs="Times New Roman"/>
          <w:color w:val="000000" w:themeColor="text1"/>
          <w:sz w:val="24"/>
          <w:szCs w:val="24"/>
        </w:rPr>
        <w:t xml:space="preserve">ference on, 1992, pp. 407-410. </w:t>
      </w:r>
    </w:p>
    <w:p w14:paraId="1320279C" w14:textId="6EAAE796" w:rsidR="00BD2C24" w:rsidRPr="00BD2C24" w:rsidRDefault="00BD2C24" w:rsidP="00BD2C24">
      <w:pPr>
        <w:spacing w:after="0" w:line="360" w:lineRule="auto"/>
        <w:jc w:val="both"/>
        <w:rPr>
          <w:rFonts w:ascii="Times New Roman" w:hAnsi="Times New Roman" w:cs="Times New Roman"/>
          <w:color w:val="000000" w:themeColor="text1"/>
          <w:sz w:val="24"/>
          <w:szCs w:val="24"/>
        </w:rPr>
      </w:pPr>
      <w:r w:rsidRPr="00BD2C24">
        <w:rPr>
          <w:rFonts w:ascii="Times New Roman" w:hAnsi="Times New Roman" w:cs="Times New Roman"/>
          <w:color w:val="000000" w:themeColor="text1"/>
          <w:sz w:val="24"/>
          <w:szCs w:val="24"/>
        </w:rPr>
        <w:t xml:space="preserve">[7] T. </w:t>
      </w:r>
      <w:proofErr w:type="spellStart"/>
      <w:r w:rsidRPr="00BD2C24">
        <w:rPr>
          <w:rFonts w:ascii="Times New Roman" w:hAnsi="Times New Roman" w:cs="Times New Roman"/>
          <w:color w:val="000000" w:themeColor="text1"/>
          <w:sz w:val="24"/>
          <w:szCs w:val="24"/>
        </w:rPr>
        <w:t>Horprasert</w:t>
      </w:r>
      <w:proofErr w:type="spellEnd"/>
      <w:r w:rsidRPr="00BD2C24">
        <w:rPr>
          <w:rFonts w:ascii="Times New Roman" w:hAnsi="Times New Roman" w:cs="Times New Roman"/>
          <w:color w:val="000000" w:themeColor="text1"/>
          <w:sz w:val="24"/>
          <w:szCs w:val="24"/>
        </w:rPr>
        <w:t xml:space="preserve">, Y. </w:t>
      </w:r>
      <w:proofErr w:type="spellStart"/>
      <w:r w:rsidRPr="00BD2C24">
        <w:rPr>
          <w:rFonts w:ascii="Times New Roman" w:hAnsi="Times New Roman" w:cs="Times New Roman"/>
          <w:color w:val="000000" w:themeColor="text1"/>
          <w:sz w:val="24"/>
          <w:szCs w:val="24"/>
        </w:rPr>
        <w:t>Yacoob</w:t>
      </w:r>
      <w:proofErr w:type="spellEnd"/>
      <w:r w:rsidRPr="00BD2C24">
        <w:rPr>
          <w:rFonts w:ascii="Times New Roman" w:hAnsi="Times New Roman" w:cs="Times New Roman"/>
          <w:color w:val="000000" w:themeColor="text1"/>
          <w:sz w:val="24"/>
          <w:szCs w:val="24"/>
        </w:rPr>
        <w:t>, and L.S. Davis, “Computing 3-D head orientation from a monocular image sequence,” in Second International Conference on Automatic Face and Gesture Recognition, 1996, pp. 242- 247.</w:t>
      </w:r>
    </w:p>
    <w:p w14:paraId="539C4870" w14:textId="6B5CB595" w:rsidR="00BD2C24" w:rsidRPr="00BD2C24" w:rsidRDefault="00BD2C24" w:rsidP="00BD2C24">
      <w:pPr>
        <w:spacing w:after="0" w:line="360" w:lineRule="auto"/>
        <w:jc w:val="both"/>
        <w:rPr>
          <w:rFonts w:ascii="Times New Roman" w:hAnsi="Times New Roman" w:cs="Times New Roman"/>
          <w:color w:val="000000" w:themeColor="text1"/>
          <w:sz w:val="24"/>
          <w:szCs w:val="24"/>
        </w:rPr>
      </w:pPr>
      <w:r w:rsidRPr="00BD2C24">
        <w:rPr>
          <w:rFonts w:ascii="Times New Roman" w:hAnsi="Times New Roman" w:cs="Times New Roman"/>
          <w:color w:val="000000" w:themeColor="text1"/>
          <w:sz w:val="24"/>
          <w:szCs w:val="24"/>
        </w:rPr>
        <w:t xml:space="preserve">[8] K. Arai and M. </w:t>
      </w:r>
      <w:proofErr w:type="spellStart"/>
      <w:r w:rsidRPr="00BD2C24">
        <w:rPr>
          <w:rFonts w:ascii="Times New Roman" w:hAnsi="Times New Roman" w:cs="Times New Roman"/>
          <w:color w:val="000000" w:themeColor="text1"/>
          <w:sz w:val="24"/>
          <w:szCs w:val="24"/>
        </w:rPr>
        <w:t>Yamaura</w:t>
      </w:r>
      <w:proofErr w:type="spellEnd"/>
      <w:r w:rsidRPr="00BD2C24">
        <w:rPr>
          <w:rFonts w:ascii="Times New Roman" w:hAnsi="Times New Roman" w:cs="Times New Roman"/>
          <w:color w:val="000000" w:themeColor="text1"/>
          <w:sz w:val="24"/>
          <w:szCs w:val="24"/>
        </w:rPr>
        <w:t>, “Computer Input with Human Eyes-Only Using Two Purkinje Images Which Works in a Real-Time Basis without Calibration,” CSC Journals, vol. 1, no. 3, pp. 71-82, 2010.</w:t>
      </w:r>
    </w:p>
    <w:p w14:paraId="2D93D671" w14:textId="5EE16967" w:rsidR="00BD2C24" w:rsidRPr="00BD2C24" w:rsidRDefault="00BD2C24" w:rsidP="00BD2C24">
      <w:pPr>
        <w:spacing w:after="0" w:line="360" w:lineRule="auto"/>
        <w:jc w:val="both"/>
        <w:rPr>
          <w:rFonts w:ascii="Times New Roman" w:hAnsi="Times New Roman" w:cs="Times New Roman"/>
          <w:color w:val="000000" w:themeColor="text1"/>
          <w:sz w:val="24"/>
          <w:szCs w:val="24"/>
        </w:rPr>
      </w:pPr>
      <w:r w:rsidRPr="00BD2C24">
        <w:rPr>
          <w:rFonts w:ascii="Times New Roman" w:hAnsi="Times New Roman" w:cs="Times New Roman"/>
          <w:color w:val="000000" w:themeColor="text1"/>
          <w:sz w:val="24"/>
          <w:szCs w:val="24"/>
        </w:rPr>
        <w:t xml:space="preserve">[9] D. Back, “Neural Network Gaze Tracking using Web Camera.,” </w:t>
      </w:r>
      <w:proofErr w:type="spellStart"/>
      <w:r w:rsidRPr="00BD2C24">
        <w:rPr>
          <w:rFonts w:ascii="Times New Roman" w:hAnsi="Times New Roman" w:cs="Times New Roman"/>
          <w:color w:val="000000" w:themeColor="text1"/>
          <w:sz w:val="24"/>
          <w:szCs w:val="24"/>
        </w:rPr>
        <w:t>Linkping</w:t>
      </w:r>
      <w:proofErr w:type="spellEnd"/>
      <w:r w:rsidRPr="00BD2C24">
        <w:rPr>
          <w:rFonts w:ascii="Times New Roman" w:hAnsi="Times New Roman" w:cs="Times New Roman"/>
          <w:color w:val="000000" w:themeColor="text1"/>
          <w:sz w:val="24"/>
          <w:szCs w:val="24"/>
        </w:rPr>
        <w:t xml:space="preserve"> University, MS Thesis 2005. [10] R. Gonzalez and R. Woods, Digital Image Processing, 3rd ed.: Pearson Education, 2009.</w:t>
      </w:r>
    </w:p>
    <w:p w14:paraId="1B967A28" w14:textId="174C0E7C" w:rsidR="00BD2C24" w:rsidRPr="00BD2C24" w:rsidRDefault="00BD2C24" w:rsidP="00BD2C24">
      <w:pPr>
        <w:spacing w:after="0" w:line="360" w:lineRule="auto"/>
        <w:jc w:val="both"/>
        <w:rPr>
          <w:rFonts w:ascii="Times New Roman" w:hAnsi="Times New Roman" w:cs="Times New Roman"/>
          <w:color w:val="000000" w:themeColor="text1"/>
          <w:sz w:val="24"/>
          <w:szCs w:val="24"/>
        </w:rPr>
      </w:pPr>
      <w:r w:rsidRPr="00BD2C24">
        <w:rPr>
          <w:rFonts w:ascii="Times New Roman" w:hAnsi="Times New Roman" w:cs="Times New Roman"/>
          <w:color w:val="000000" w:themeColor="text1"/>
          <w:sz w:val="24"/>
          <w:szCs w:val="24"/>
        </w:rPr>
        <w:t>[11] P. Viola and M. Jones, “Rapid Object Detection using a Boosted Cascade of Simple Features,” in COMPUTER VISION AND PATTERN RECOGNITION, 2001.</w:t>
      </w:r>
    </w:p>
    <w:p w14:paraId="36FFF965" w14:textId="1347988D" w:rsidR="00322793" w:rsidRDefault="00322793" w:rsidP="00BD2C24">
      <w:pPr>
        <w:tabs>
          <w:tab w:val="left" w:pos="3492"/>
        </w:tabs>
        <w:spacing w:line="240" w:lineRule="auto"/>
        <w:ind w:right="567"/>
        <w:jc w:val="both"/>
        <w:rPr>
          <w:rStyle w:val="Hyperlink"/>
          <w:rFonts w:ascii="Times New Roman" w:hAnsi="Times New Roman"/>
          <w:sz w:val="24"/>
          <w:szCs w:val="24"/>
        </w:rPr>
      </w:pPr>
    </w:p>
    <w:p w14:paraId="349FE67B" w14:textId="009D2968" w:rsidR="001C16FF" w:rsidRPr="00253235" w:rsidRDefault="001C16FF" w:rsidP="001C16FF">
      <w:pPr>
        <w:tabs>
          <w:tab w:val="left" w:pos="3492"/>
        </w:tabs>
        <w:spacing w:line="240" w:lineRule="auto"/>
        <w:ind w:right="567"/>
        <w:jc w:val="both"/>
        <w:rPr>
          <w:rFonts w:ascii="Times New Roman" w:hAnsi="Times New Roman"/>
          <w:sz w:val="24"/>
          <w:szCs w:val="24"/>
        </w:rPr>
      </w:pPr>
      <w:r>
        <w:rPr>
          <w:rStyle w:val="Hyperlink"/>
          <w:rFonts w:ascii="Times New Roman" w:hAnsi="Times New Roman"/>
          <w:sz w:val="24"/>
          <w:szCs w:val="24"/>
        </w:rPr>
        <w:t xml:space="preserve">      </w:t>
      </w:r>
    </w:p>
    <w:p w14:paraId="6D221390" w14:textId="118C80D9" w:rsidR="00DB3E6B" w:rsidRPr="00AD3E6E" w:rsidRDefault="00DB3E6B" w:rsidP="00DB3E6B">
      <w:pPr>
        <w:spacing w:after="0" w:line="360" w:lineRule="auto"/>
        <w:ind w:left="360"/>
        <w:textAlignment w:val="baseline"/>
        <w:rPr>
          <w:rFonts w:ascii="Times New Roman" w:hAnsi="Times New Roman" w:cs="Times New Roman"/>
          <w:b/>
          <w:bCs/>
          <w:sz w:val="24"/>
          <w:szCs w:val="24"/>
        </w:rPr>
      </w:pPr>
    </w:p>
    <w:p w14:paraId="32655A7D" w14:textId="5AA0EF87" w:rsidR="00AD3E6E" w:rsidRDefault="00AD3E6E" w:rsidP="00AD3E6E">
      <w:pPr>
        <w:spacing w:after="0" w:line="480" w:lineRule="auto"/>
        <w:ind w:left="360"/>
        <w:textAlignment w:val="baseline"/>
        <w:rPr>
          <w:rFonts w:ascii="Times New Roman" w:hAnsi="Times New Roman"/>
          <w:b/>
          <w:bCs/>
          <w:sz w:val="32"/>
          <w:szCs w:val="32"/>
        </w:rPr>
      </w:pPr>
    </w:p>
    <w:p w14:paraId="6B11F9F0" w14:textId="0EE7F556" w:rsidR="00AD3E6E" w:rsidRDefault="00AD3E6E" w:rsidP="00AD3E6E">
      <w:pPr>
        <w:spacing w:after="0" w:line="480" w:lineRule="auto"/>
        <w:ind w:left="360"/>
        <w:textAlignment w:val="baseline"/>
        <w:rPr>
          <w:rFonts w:ascii="Times New Roman" w:hAnsi="Times New Roman"/>
          <w:b/>
          <w:bCs/>
          <w:sz w:val="32"/>
          <w:szCs w:val="32"/>
        </w:rPr>
      </w:pPr>
    </w:p>
    <w:p w14:paraId="1BF0E77C" w14:textId="37C9488E" w:rsidR="00DD09E0" w:rsidRPr="00816BD9" w:rsidRDefault="00DD09E0" w:rsidP="00816BD9">
      <w:pPr>
        <w:spacing w:line="360" w:lineRule="auto"/>
        <w:jc w:val="both"/>
        <w:textAlignment w:val="baseline"/>
        <w:rPr>
          <w:rFonts w:ascii="Times New Roman" w:eastAsia="Times New Roman" w:hAnsi="Times New Roman" w:cs="Times New Roman"/>
          <w:sz w:val="24"/>
          <w:szCs w:val="24"/>
          <w:lang w:eastAsia="en-IN"/>
        </w:rPr>
      </w:pPr>
    </w:p>
    <w:sectPr w:rsidR="00DD09E0" w:rsidRPr="00816BD9" w:rsidSect="001B1CC2">
      <w:footerReference w:type="default" r:id="rId40"/>
      <w:footerReference w:type="first" r:id="rId41"/>
      <w:pgSz w:w="11906" w:h="16838" w:code="9"/>
      <w:pgMar w:top="1440" w:right="1080" w:bottom="851" w:left="1080" w:header="709" w:footer="709"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D4C031" w14:textId="77777777" w:rsidR="006B71F3" w:rsidRDefault="006B71F3" w:rsidP="007364B5">
      <w:pPr>
        <w:spacing w:after="0" w:line="240" w:lineRule="auto"/>
      </w:pPr>
      <w:r>
        <w:separator/>
      </w:r>
    </w:p>
  </w:endnote>
  <w:endnote w:type="continuationSeparator" w:id="0">
    <w:p w14:paraId="0417F271" w14:textId="77777777" w:rsidR="006B71F3" w:rsidRDefault="006B71F3" w:rsidP="007364B5">
      <w:pPr>
        <w:spacing w:after="0" w:line="240" w:lineRule="auto"/>
      </w:pPr>
      <w:r>
        <w:continuationSeparator/>
      </w:r>
    </w:p>
  </w:endnote>
  <w:endnote w:type="continuationNotice" w:id="1">
    <w:p w14:paraId="4E0041DC" w14:textId="77777777" w:rsidR="006B71F3" w:rsidRDefault="006B71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13B1B" w14:textId="162EBFCB" w:rsidR="00B53618" w:rsidRDefault="00B53618">
    <w:pPr>
      <w:pStyle w:val="Footer"/>
      <w:jc w:val="center"/>
    </w:pPr>
  </w:p>
  <w:p w14:paraId="59300A8B" w14:textId="28F4CEA8" w:rsidR="00B53618" w:rsidRPr="00BD4653" w:rsidRDefault="00B53618" w:rsidP="00BD46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2216658"/>
      <w:docPartObj>
        <w:docPartGallery w:val="Page Numbers (Bottom of Page)"/>
        <w:docPartUnique/>
      </w:docPartObj>
    </w:sdtPr>
    <w:sdtEndPr>
      <w:rPr>
        <w:noProof/>
      </w:rPr>
    </w:sdtEndPr>
    <w:sdtContent>
      <w:p w14:paraId="0DD4DFBE" w14:textId="796C09CD" w:rsidR="00B53618" w:rsidRDefault="00B536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1E94E6" w14:textId="77777777" w:rsidR="00B53618" w:rsidRDefault="00B536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8319637"/>
      <w:docPartObj>
        <w:docPartGallery w:val="Page Numbers (Bottom of Page)"/>
        <w:docPartUnique/>
      </w:docPartObj>
    </w:sdtPr>
    <w:sdtEndPr>
      <w:rPr>
        <w:noProof/>
      </w:rPr>
    </w:sdtEndPr>
    <w:sdtContent>
      <w:p w14:paraId="3E4A7006" w14:textId="7496714A" w:rsidR="00B53618" w:rsidRDefault="00B53618">
        <w:pPr>
          <w:pStyle w:val="Footer"/>
          <w:jc w:val="center"/>
        </w:pPr>
        <w:r>
          <w:fldChar w:fldCharType="begin"/>
        </w:r>
        <w:r>
          <w:instrText xml:space="preserve"> PAGE   \* MERGEFORMAT </w:instrText>
        </w:r>
        <w:r>
          <w:fldChar w:fldCharType="separate"/>
        </w:r>
        <w:r w:rsidR="00BB7EE2">
          <w:rPr>
            <w:noProof/>
          </w:rPr>
          <w:t>iv</w:t>
        </w:r>
        <w:r>
          <w:rPr>
            <w:noProof/>
          </w:rPr>
          <w:fldChar w:fldCharType="end"/>
        </w:r>
      </w:p>
    </w:sdtContent>
  </w:sdt>
  <w:p w14:paraId="48B85FAF" w14:textId="77777777" w:rsidR="00B53618" w:rsidRPr="00BD4653" w:rsidRDefault="00B53618" w:rsidP="00BD465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395079"/>
      <w:docPartObj>
        <w:docPartGallery w:val="Page Numbers (Bottom of Page)"/>
        <w:docPartUnique/>
      </w:docPartObj>
    </w:sdtPr>
    <w:sdtEndPr>
      <w:rPr>
        <w:noProof/>
      </w:rPr>
    </w:sdtEndPr>
    <w:sdtContent>
      <w:p w14:paraId="49947C59" w14:textId="714A89D9" w:rsidR="00B53618" w:rsidRDefault="00B53618">
        <w:pPr>
          <w:pStyle w:val="Footer"/>
          <w:jc w:val="center"/>
        </w:pPr>
        <w:r>
          <w:fldChar w:fldCharType="begin"/>
        </w:r>
        <w:r>
          <w:instrText xml:space="preserve"> PAGE   \* MERGEFORMAT </w:instrText>
        </w:r>
        <w:r>
          <w:fldChar w:fldCharType="separate"/>
        </w:r>
        <w:r w:rsidR="00BB7EE2">
          <w:rPr>
            <w:noProof/>
          </w:rPr>
          <w:t>10</w:t>
        </w:r>
        <w:r>
          <w:rPr>
            <w:noProof/>
          </w:rPr>
          <w:fldChar w:fldCharType="end"/>
        </w:r>
      </w:p>
    </w:sdtContent>
  </w:sdt>
  <w:p w14:paraId="607344C9" w14:textId="77777777" w:rsidR="00B53618" w:rsidRDefault="00B5361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9589581"/>
      <w:docPartObj>
        <w:docPartGallery w:val="Page Numbers (Bottom of Page)"/>
        <w:docPartUnique/>
      </w:docPartObj>
    </w:sdtPr>
    <w:sdtEndPr>
      <w:rPr>
        <w:noProof/>
      </w:rPr>
    </w:sdtEndPr>
    <w:sdtContent>
      <w:p w14:paraId="15232C1E" w14:textId="61D18B31" w:rsidR="00B53618" w:rsidRDefault="00B536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C274B1" w14:textId="77777777" w:rsidR="00B53618" w:rsidRDefault="00B536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6B426D" w14:textId="77777777" w:rsidR="006B71F3" w:rsidRDefault="006B71F3" w:rsidP="007364B5">
      <w:pPr>
        <w:spacing w:after="0" w:line="240" w:lineRule="auto"/>
      </w:pPr>
      <w:r>
        <w:separator/>
      </w:r>
    </w:p>
  </w:footnote>
  <w:footnote w:type="continuationSeparator" w:id="0">
    <w:p w14:paraId="14D07D4B" w14:textId="77777777" w:rsidR="006B71F3" w:rsidRDefault="006B71F3" w:rsidP="007364B5">
      <w:pPr>
        <w:spacing w:after="0" w:line="240" w:lineRule="auto"/>
      </w:pPr>
      <w:r>
        <w:continuationSeparator/>
      </w:r>
    </w:p>
  </w:footnote>
  <w:footnote w:type="continuationNotice" w:id="1">
    <w:p w14:paraId="09028E09" w14:textId="77777777" w:rsidR="006B71F3" w:rsidRDefault="006B71F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2F7924"/>
    <w:multiLevelType w:val="hybridMultilevel"/>
    <w:tmpl w:val="437EB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DA0816"/>
    <w:multiLevelType w:val="hybridMultilevel"/>
    <w:tmpl w:val="18C2173C"/>
    <w:lvl w:ilvl="0" w:tplc="D53C1C9E">
      <w:start w:val="1"/>
      <w:numFmt w:val="decimal"/>
      <w:lvlText w:val="%1."/>
      <w:lvlJc w:val="left"/>
      <w:pPr>
        <w:ind w:left="720" w:hanging="360"/>
      </w:pPr>
      <w:rPr>
        <w:b/>
        <w:bCs/>
      </w:rPr>
    </w:lvl>
    <w:lvl w:ilvl="1" w:tplc="E1EC9E32">
      <w:start w:val="1"/>
      <w:numFmt w:val="lowerLetter"/>
      <w:lvlText w:val="%2."/>
      <w:lvlJc w:val="left"/>
      <w:pPr>
        <w:ind w:left="1440" w:hanging="360"/>
      </w:pPr>
    </w:lvl>
    <w:lvl w:ilvl="2" w:tplc="91D29DFA">
      <w:start w:val="1"/>
      <w:numFmt w:val="lowerRoman"/>
      <w:lvlText w:val="%3."/>
      <w:lvlJc w:val="right"/>
      <w:pPr>
        <w:ind w:left="2160" w:hanging="180"/>
      </w:pPr>
    </w:lvl>
    <w:lvl w:ilvl="3" w:tplc="25D2375E">
      <w:start w:val="1"/>
      <w:numFmt w:val="decimal"/>
      <w:lvlText w:val="%4."/>
      <w:lvlJc w:val="left"/>
      <w:pPr>
        <w:ind w:left="2880" w:hanging="360"/>
      </w:pPr>
    </w:lvl>
    <w:lvl w:ilvl="4" w:tplc="788ACCBC">
      <w:start w:val="1"/>
      <w:numFmt w:val="lowerLetter"/>
      <w:lvlText w:val="%5."/>
      <w:lvlJc w:val="left"/>
      <w:pPr>
        <w:ind w:left="3600" w:hanging="360"/>
      </w:pPr>
    </w:lvl>
    <w:lvl w:ilvl="5" w:tplc="DE18CF4A">
      <w:start w:val="1"/>
      <w:numFmt w:val="lowerRoman"/>
      <w:lvlText w:val="%6."/>
      <w:lvlJc w:val="right"/>
      <w:pPr>
        <w:ind w:left="4320" w:hanging="180"/>
      </w:pPr>
    </w:lvl>
    <w:lvl w:ilvl="6" w:tplc="E864E310">
      <w:start w:val="1"/>
      <w:numFmt w:val="decimal"/>
      <w:lvlText w:val="%7."/>
      <w:lvlJc w:val="left"/>
      <w:pPr>
        <w:ind w:left="5040" w:hanging="360"/>
      </w:pPr>
    </w:lvl>
    <w:lvl w:ilvl="7" w:tplc="640CAF4A">
      <w:start w:val="1"/>
      <w:numFmt w:val="lowerLetter"/>
      <w:lvlText w:val="%8."/>
      <w:lvlJc w:val="left"/>
      <w:pPr>
        <w:ind w:left="5760" w:hanging="360"/>
      </w:pPr>
    </w:lvl>
    <w:lvl w:ilvl="8" w:tplc="5ED47C9C">
      <w:start w:val="1"/>
      <w:numFmt w:val="lowerRoman"/>
      <w:lvlText w:val="%9."/>
      <w:lvlJc w:val="right"/>
      <w:pPr>
        <w:ind w:left="6480" w:hanging="180"/>
      </w:pPr>
    </w:lvl>
  </w:abstractNum>
  <w:abstractNum w:abstractNumId="2" w15:restartNumberingAfterBreak="0">
    <w:nsid w:val="17C75695"/>
    <w:multiLevelType w:val="hybridMultilevel"/>
    <w:tmpl w:val="B3D4564A"/>
    <w:lvl w:ilvl="0" w:tplc="04090001">
      <w:start w:val="1"/>
      <w:numFmt w:val="bullet"/>
      <w:lvlText w:val=""/>
      <w:lvlJc w:val="left"/>
      <w:pPr>
        <w:ind w:left="2874" w:hanging="360"/>
      </w:pPr>
      <w:rPr>
        <w:rFonts w:ascii="Symbol" w:hAnsi="Symbol" w:hint="default"/>
      </w:rPr>
    </w:lvl>
    <w:lvl w:ilvl="1" w:tplc="04090003" w:tentative="1">
      <w:start w:val="1"/>
      <w:numFmt w:val="bullet"/>
      <w:lvlText w:val="o"/>
      <w:lvlJc w:val="left"/>
      <w:pPr>
        <w:ind w:left="3594" w:hanging="360"/>
      </w:pPr>
      <w:rPr>
        <w:rFonts w:ascii="Courier New" w:hAnsi="Courier New" w:cs="Courier New" w:hint="default"/>
      </w:rPr>
    </w:lvl>
    <w:lvl w:ilvl="2" w:tplc="04090005" w:tentative="1">
      <w:start w:val="1"/>
      <w:numFmt w:val="bullet"/>
      <w:lvlText w:val=""/>
      <w:lvlJc w:val="left"/>
      <w:pPr>
        <w:ind w:left="4314" w:hanging="360"/>
      </w:pPr>
      <w:rPr>
        <w:rFonts w:ascii="Wingdings" w:hAnsi="Wingdings" w:hint="default"/>
      </w:rPr>
    </w:lvl>
    <w:lvl w:ilvl="3" w:tplc="04090001" w:tentative="1">
      <w:start w:val="1"/>
      <w:numFmt w:val="bullet"/>
      <w:lvlText w:val=""/>
      <w:lvlJc w:val="left"/>
      <w:pPr>
        <w:ind w:left="5034" w:hanging="360"/>
      </w:pPr>
      <w:rPr>
        <w:rFonts w:ascii="Symbol" w:hAnsi="Symbol" w:hint="default"/>
      </w:rPr>
    </w:lvl>
    <w:lvl w:ilvl="4" w:tplc="04090003" w:tentative="1">
      <w:start w:val="1"/>
      <w:numFmt w:val="bullet"/>
      <w:lvlText w:val="o"/>
      <w:lvlJc w:val="left"/>
      <w:pPr>
        <w:ind w:left="5754" w:hanging="360"/>
      </w:pPr>
      <w:rPr>
        <w:rFonts w:ascii="Courier New" w:hAnsi="Courier New" w:cs="Courier New" w:hint="default"/>
      </w:rPr>
    </w:lvl>
    <w:lvl w:ilvl="5" w:tplc="04090005" w:tentative="1">
      <w:start w:val="1"/>
      <w:numFmt w:val="bullet"/>
      <w:lvlText w:val=""/>
      <w:lvlJc w:val="left"/>
      <w:pPr>
        <w:ind w:left="6474" w:hanging="360"/>
      </w:pPr>
      <w:rPr>
        <w:rFonts w:ascii="Wingdings" w:hAnsi="Wingdings" w:hint="default"/>
      </w:rPr>
    </w:lvl>
    <w:lvl w:ilvl="6" w:tplc="04090001" w:tentative="1">
      <w:start w:val="1"/>
      <w:numFmt w:val="bullet"/>
      <w:lvlText w:val=""/>
      <w:lvlJc w:val="left"/>
      <w:pPr>
        <w:ind w:left="7194" w:hanging="360"/>
      </w:pPr>
      <w:rPr>
        <w:rFonts w:ascii="Symbol" w:hAnsi="Symbol" w:hint="default"/>
      </w:rPr>
    </w:lvl>
    <w:lvl w:ilvl="7" w:tplc="04090003" w:tentative="1">
      <w:start w:val="1"/>
      <w:numFmt w:val="bullet"/>
      <w:lvlText w:val="o"/>
      <w:lvlJc w:val="left"/>
      <w:pPr>
        <w:ind w:left="7914" w:hanging="360"/>
      </w:pPr>
      <w:rPr>
        <w:rFonts w:ascii="Courier New" w:hAnsi="Courier New" w:cs="Courier New" w:hint="default"/>
      </w:rPr>
    </w:lvl>
    <w:lvl w:ilvl="8" w:tplc="04090005" w:tentative="1">
      <w:start w:val="1"/>
      <w:numFmt w:val="bullet"/>
      <w:lvlText w:val=""/>
      <w:lvlJc w:val="left"/>
      <w:pPr>
        <w:ind w:left="8634" w:hanging="360"/>
      </w:pPr>
      <w:rPr>
        <w:rFonts w:ascii="Wingdings" w:hAnsi="Wingdings" w:hint="default"/>
      </w:rPr>
    </w:lvl>
  </w:abstractNum>
  <w:abstractNum w:abstractNumId="3" w15:restartNumberingAfterBreak="0">
    <w:nsid w:val="33881506"/>
    <w:multiLevelType w:val="hybridMultilevel"/>
    <w:tmpl w:val="52202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7EA3E0F"/>
    <w:multiLevelType w:val="hybridMultilevel"/>
    <w:tmpl w:val="0FC2EFBC"/>
    <w:lvl w:ilvl="0" w:tplc="B51A14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BDA6A16"/>
    <w:multiLevelType w:val="hybridMultilevel"/>
    <w:tmpl w:val="2A72B0EA"/>
    <w:lvl w:ilvl="0" w:tplc="81564FCC">
      <w:start w:val="1"/>
      <w:numFmt w:val="lowerRoman"/>
      <w:lvlText w:val="%1."/>
      <w:lvlJc w:val="right"/>
      <w:pPr>
        <w:ind w:left="720" w:hanging="360"/>
      </w:pPr>
      <w:rPr>
        <w:rFonts w:ascii="Times New Roman" w:hAnsi="Times New Roman" w:cs="Times New Roman"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1593D2F"/>
    <w:multiLevelType w:val="multilevel"/>
    <w:tmpl w:val="05B42E90"/>
    <w:lvl w:ilvl="0">
      <w:start w:val="1"/>
      <w:numFmt w:val="decimal"/>
      <w:lvlText w:val="%1"/>
      <w:lvlJc w:val="left"/>
      <w:pPr>
        <w:ind w:left="600" w:hanging="600"/>
      </w:pPr>
      <w:rPr>
        <w:rFonts w:hint="default"/>
      </w:rPr>
    </w:lvl>
    <w:lvl w:ilvl="1">
      <w:start w:val="6"/>
      <w:numFmt w:val="decimal"/>
      <w:lvlText w:val="%1.%2"/>
      <w:lvlJc w:val="left"/>
      <w:pPr>
        <w:ind w:left="1317" w:hanging="600"/>
      </w:pPr>
      <w:rPr>
        <w:rFonts w:hint="default"/>
      </w:rPr>
    </w:lvl>
    <w:lvl w:ilvl="2">
      <w:start w:val="1"/>
      <w:numFmt w:val="decimal"/>
      <w:lvlText w:val="%1.%2.%3"/>
      <w:lvlJc w:val="left"/>
      <w:pPr>
        <w:ind w:left="2154" w:hanging="720"/>
      </w:pPr>
      <w:rPr>
        <w:rFonts w:hint="default"/>
      </w:rPr>
    </w:lvl>
    <w:lvl w:ilvl="3">
      <w:start w:val="1"/>
      <w:numFmt w:val="decimal"/>
      <w:lvlText w:val="%1.%2.%3.%4"/>
      <w:lvlJc w:val="left"/>
      <w:pPr>
        <w:ind w:left="2871" w:hanging="72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4665"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59" w:hanging="1440"/>
      </w:pPr>
      <w:rPr>
        <w:rFonts w:hint="default"/>
      </w:rPr>
    </w:lvl>
    <w:lvl w:ilvl="8">
      <w:start w:val="1"/>
      <w:numFmt w:val="decimal"/>
      <w:lvlText w:val="%1.%2.%3.%4.%5.%6.%7.%8.%9"/>
      <w:lvlJc w:val="left"/>
      <w:pPr>
        <w:ind w:left="7536" w:hanging="1800"/>
      </w:pPr>
      <w:rPr>
        <w:rFonts w:hint="default"/>
      </w:rPr>
    </w:lvl>
  </w:abstractNum>
  <w:abstractNum w:abstractNumId="7" w15:restartNumberingAfterBreak="0">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B360E83"/>
    <w:multiLevelType w:val="hybridMultilevel"/>
    <w:tmpl w:val="D50246C6"/>
    <w:lvl w:ilvl="0" w:tplc="81564FCC">
      <w:start w:val="1"/>
      <w:numFmt w:val="lowerRoman"/>
      <w:lvlText w:val="%1."/>
      <w:lvlJc w:val="right"/>
      <w:pPr>
        <w:ind w:left="787" w:hanging="360"/>
      </w:pPr>
      <w:rPr>
        <w:rFonts w:ascii="Times New Roman" w:hAnsi="Times New Roman" w:cs="Times New Roman" w:hint="default"/>
        <w:sz w:val="24"/>
        <w:szCs w:val="24"/>
      </w:rPr>
    </w:lvl>
    <w:lvl w:ilvl="1" w:tplc="40090019" w:tentative="1">
      <w:start w:val="1"/>
      <w:numFmt w:val="lowerLetter"/>
      <w:lvlText w:val="%2."/>
      <w:lvlJc w:val="left"/>
      <w:pPr>
        <w:ind w:left="1507" w:hanging="360"/>
      </w:pPr>
    </w:lvl>
    <w:lvl w:ilvl="2" w:tplc="4009001B" w:tentative="1">
      <w:start w:val="1"/>
      <w:numFmt w:val="lowerRoman"/>
      <w:lvlText w:val="%3."/>
      <w:lvlJc w:val="right"/>
      <w:pPr>
        <w:ind w:left="2227" w:hanging="180"/>
      </w:pPr>
    </w:lvl>
    <w:lvl w:ilvl="3" w:tplc="4009000F" w:tentative="1">
      <w:start w:val="1"/>
      <w:numFmt w:val="decimal"/>
      <w:lvlText w:val="%4."/>
      <w:lvlJc w:val="left"/>
      <w:pPr>
        <w:ind w:left="2947" w:hanging="360"/>
      </w:pPr>
    </w:lvl>
    <w:lvl w:ilvl="4" w:tplc="40090019" w:tentative="1">
      <w:start w:val="1"/>
      <w:numFmt w:val="lowerLetter"/>
      <w:lvlText w:val="%5."/>
      <w:lvlJc w:val="left"/>
      <w:pPr>
        <w:ind w:left="3667" w:hanging="360"/>
      </w:pPr>
    </w:lvl>
    <w:lvl w:ilvl="5" w:tplc="4009001B" w:tentative="1">
      <w:start w:val="1"/>
      <w:numFmt w:val="lowerRoman"/>
      <w:lvlText w:val="%6."/>
      <w:lvlJc w:val="right"/>
      <w:pPr>
        <w:ind w:left="4387" w:hanging="180"/>
      </w:pPr>
    </w:lvl>
    <w:lvl w:ilvl="6" w:tplc="4009000F" w:tentative="1">
      <w:start w:val="1"/>
      <w:numFmt w:val="decimal"/>
      <w:lvlText w:val="%7."/>
      <w:lvlJc w:val="left"/>
      <w:pPr>
        <w:ind w:left="5107" w:hanging="360"/>
      </w:pPr>
    </w:lvl>
    <w:lvl w:ilvl="7" w:tplc="40090019" w:tentative="1">
      <w:start w:val="1"/>
      <w:numFmt w:val="lowerLetter"/>
      <w:lvlText w:val="%8."/>
      <w:lvlJc w:val="left"/>
      <w:pPr>
        <w:ind w:left="5827" w:hanging="360"/>
      </w:pPr>
    </w:lvl>
    <w:lvl w:ilvl="8" w:tplc="4009001B" w:tentative="1">
      <w:start w:val="1"/>
      <w:numFmt w:val="lowerRoman"/>
      <w:lvlText w:val="%9."/>
      <w:lvlJc w:val="right"/>
      <w:pPr>
        <w:ind w:left="6547" w:hanging="180"/>
      </w:pPr>
    </w:lvl>
  </w:abstractNum>
  <w:abstractNum w:abstractNumId="9" w15:restartNumberingAfterBreak="0">
    <w:nsid w:val="5315214B"/>
    <w:multiLevelType w:val="hybridMultilevel"/>
    <w:tmpl w:val="15968CA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347BC8"/>
    <w:multiLevelType w:val="hybridMultilevel"/>
    <w:tmpl w:val="18E8CD4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B96720"/>
    <w:multiLevelType w:val="hybridMultilevel"/>
    <w:tmpl w:val="0706ABA4"/>
    <w:lvl w:ilvl="0" w:tplc="04090001">
      <w:start w:val="1"/>
      <w:numFmt w:val="bullet"/>
      <w:lvlText w:val=""/>
      <w:lvlJc w:val="left"/>
      <w:pPr>
        <w:ind w:left="2874" w:hanging="360"/>
      </w:pPr>
      <w:rPr>
        <w:rFonts w:ascii="Symbol" w:hAnsi="Symbol" w:hint="default"/>
      </w:rPr>
    </w:lvl>
    <w:lvl w:ilvl="1" w:tplc="04090003" w:tentative="1">
      <w:start w:val="1"/>
      <w:numFmt w:val="bullet"/>
      <w:lvlText w:val="o"/>
      <w:lvlJc w:val="left"/>
      <w:pPr>
        <w:ind w:left="3594" w:hanging="360"/>
      </w:pPr>
      <w:rPr>
        <w:rFonts w:ascii="Courier New" w:hAnsi="Courier New" w:cs="Courier New" w:hint="default"/>
      </w:rPr>
    </w:lvl>
    <w:lvl w:ilvl="2" w:tplc="04090005" w:tentative="1">
      <w:start w:val="1"/>
      <w:numFmt w:val="bullet"/>
      <w:lvlText w:val=""/>
      <w:lvlJc w:val="left"/>
      <w:pPr>
        <w:ind w:left="4314" w:hanging="360"/>
      </w:pPr>
      <w:rPr>
        <w:rFonts w:ascii="Wingdings" w:hAnsi="Wingdings" w:hint="default"/>
      </w:rPr>
    </w:lvl>
    <w:lvl w:ilvl="3" w:tplc="04090001" w:tentative="1">
      <w:start w:val="1"/>
      <w:numFmt w:val="bullet"/>
      <w:lvlText w:val=""/>
      <w:lvlJc w:val="left"/>
      <w:pPr>
        <w:ind w:left="5034" w:hanging="360"/>
      </w:pPr>
      <w:rPr>
        <w:rFonts w:ascii="Symbol" w:hAnsi="Symbol" w:hint="default"/>
      </w:rPr>
    </w:lvl>
    <w:lvl w:ilvl="4" w:tplc="04090003" w:tentative="1">
      <w:start w:val="1"/>
      <w:numFmt w:val="bullet"/>
      <w:lvlText w:val="o"/>
      <w:lvlJc w:val="left"/>
      <w:pPr>
        <w:ind w:left="5754" w:hanging="360"/>
      </w:pPr>
      <w:rPr>
        <w:rFonts w:ascii="Courier New" w:hAnsi="Courier New" w:cs="Courier New" w:hint="default"/>
      </w:rPr>
    </w:lvl>
    <w:lvl w:ilvl="5" w:tplc="04090005" w:tentative="1">
      <w:start w:val="1"/>
      <w:numFmt w:val="bullet"/>
      <w:lvlText w:val=""/>
      <w:lvlJc w:val="left"/>
      <w:pPr>
        <w:ind w:left="6474" w:hanging="360"/>
      </w:pPr>
      <w:rPr>
        <w:rFonts w:ascii="Wingdings" w:hAnsi="Wingdings" w:hint="default"/>
      </w:rPr>
    </w:lvl>
    <w:lvl w:ilvl="6" w:tplc="04090001" w:tentative="1">
      <w:start w:val="1"/>
      <w:numFmt w:val="bullet"/>
      <w:lvlText w:val=""/>
      <w:lvlJc w:val="left"/>
      <w:pPr>
        <w:ind w:left="7194" w:hanging="360"/>
      </w:pPr>
      <w:rPr>
        <w:rFonts w:ascii="Symbol" w:hAnsi="Symbol" w:hint="default"/>
      </w:rPr>
    </w:lvl>
    <w:lvl w:ilvl="7" w:tplc="04090003" w:tentative="1">
      <w:start w:val="1"/>
      <w:numFmt w:val="bullet"/>
      <w:lvlText w:val="o"/>
      <w:lvlJc w:val="left"/>
      <w:pPr>
        <w:ind w:left="7914" w:hanging="360"/>
      </w:pPr>
      <w:rPr>
        <w:rFonts w:ascii="Courier New" w:hAnsi="Courier New" w:cs="Courier New" w:hint="default"/>
      </w:rPr>
    </w:lvl>
    <w:lvl w:ilvl="8" w:tplc="04090005" w:tentative="1">
      <w:start w:val="1"/>
      <w:numFmt w:val="bullet"/>
      <w:lvlText w:val=""/>
      <w:lvlJc w:val="left"/>
      <w:pPr>
        <w:ind w:left="8634" w:hanging="360"/>
      </w:pPr>
      <w:rPr>
        <w:rFonts w:ascii="Wingdings" w:hAnsi="Wingdings" w:hint="default"/>
      </w:rPr>
    </w:lvl>
  </w:abstractNum>
  <w:abstractNum w:abstractNumId="12" w15:restartNumberingAfterBreak="0">
    <w:nsid w:val="60950328"/>
    <w:multiLevelType w:val="hybridMultilevel"/>
    <w:tmpl w:val="9B3E06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71884B6D"/>
    <w:multiLevelType w:val="hybridMultilevel"/>
    <w:tmpl w:val="D804AA68"/>
    <w:lvl w:ilvl="0" w:tplc="81564FCC">
      <w:start w:val="1"/>
      <w:numFmt w:val="lowerRoman"/>
      <w:lvlText w:val="%1."/>
      <w:lvlJc w:val="right"/>
      <w:pPr>
        <w:ind w:left="720" w:hanging="360"/>
      </w:pPr>
      <w:rPr>
        <w:rFonts w:ascii="Times New Roman" w:hAnsi="Times New Roman" w:cs="Times New Roman"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8AD5DAF"/>
    <w:multiLevelType w:val="hybridMultilevel"/>
    <w:tmpl w:val="B9B85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1"/>
  </w:num>
  <w:num w:numId="4">
    <w:abstractNumId w:val="2"/>
  </w:num>
  <w:num w:numId="5">
    <w:abstractNumId w:val="5"/>
  </w:num>
  <w:num w:numId="6">
    <w:abstractNumId w:val="13"/>
  </w:num>
  <w:num w:numId="7">
    <w:abstractNumId w:val="8"/>
  </w:num>
  <w:num w:numId="8">
    <w:abstractNumId w:val="12"/>
  </w:num>
  <w:num w:numId="9">
    <w:abstractNumId w:val="14"/>
  </w:num>
  <w:num w:numId="10">
    <w:abstractNumId w:val="3"/>
  </w:num>
  <w:num w:numId="11">
    <w:abstractNumId w:val="0"/>
  </w:num>
  <w:num w:numId="12">
    <w:abstractNumId w:val="7"/>
  </w:num>
  <w:num w:numId="13">
    <w:abstractNumId w:val="10"/>
  </w:num>
  <w:num w:numId="14">
    <w:abstractNumId w:val="9"/>
  </w:num>
  <w:num w:numId="15">
    <w:abstractNumId w:val="4"/>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ravya Patharlapalli">
    <w15:presenceInfo w15:providerId="Windows Live" w15:userId="7b7194db7b8f83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revisionView w:markup="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LIwNTEzN7M0sDAzNjVR0lEKTi0uzszPAykwqgUA4yuEZiwAAAA="/>
  </w:docVars>
  <w:rsids>
    <w:rsidRoot w:val="00DD09E0"/>
    <w:rsid w:val="0000276E"/>
    <w:rsid w:val="00002D7E"/>
    <w:rsid w:val="0001132E"/>
    <w:rsid w:val="0001358D"/>
    <w:rsid w:val="000150F7"/>
    <w:rsid w:val="00021336"/>
    <w:rsid w:val="00022D87"/>
    <w:rsid w:val="00024666"/>
    <w:rsid w:val="0002580E"/>
    <w:rsid w:val="000275DA"/>
    <w:rsid w:val="00033DB9"/>
    <w:rsid w:val="00035AAA"/>
    <w:rsid w:val="00037CF5"/>
    <w:rsid w:val="000411E7"/>
    <w:rsid w:val="00045EF0"/>
    <w:rsid w:val="00052484"/>
    <w:rsid w:val="000579C6"/>
    <w:rsid w:val="00061201"/>
    <w:rsid w:val="0006312C"/>
    <w:rsid w:val="00073B5C"/>
    <w:rsid w:val="00075273"/>
    <w:rsid w:val="0007618A"/>
    <w:rsid w:val="00076C9B"/>
    <w:rsid w:val="000849F7"/>
    <w:rsid w:val="000855A5"/>
    <w:rsid w:val="00093B01"/>
    <w:rsid w:val="00093EFB"/>
    <w:rsid w:val="00095F13"/>
    <w:rsid w:val="00095F29"/>
    <w:rsid w:val="000A0226"/>
    <w:rsid w:val="000A0480"/>
    <w:rsid w:val="000A10E9"/>
    <w:rsid w:val="000A33F0"/>
    <w:rsid w:val="000A6161"/>
    <w:rsid w:val="000A6A7B"/>
    <w:rsid w:val="000A7546"/>
    <w:rsid w:val="000B3182"/>
    <w:rsid w:val="000B4E09"/>
    <w:rsid w:val="000C4125"/>
    <w:rsid w:val="000C54AC"/>
    <w:rsid w:val="000C55E9"/>
    <w:rsid w:val="000D72E7"/>
    <w:rsid w:val="000E1D58"/>
    <w:rsid w:val="000E4969"/>
    <w:rsid w:val="000F00AD"/>
    <w:rsid w:val="000F68BA"/>
    <w:rsid w:val="00101595"/>
    <w:rsid w:val="00101AAA"/>
    <w:rsid w:val="001037A1"/>
    <w:rsid w:val="001075E6"/>
    <w:rsid w:val="00107FD2"/>
    <w:rsid w:val="001105A8"/>
    <w:rsid w:val="00111001"/>
    <w:rsid w:val="001122B9"/>
    <w:rsid w:val="001135E3"/>
    <w:rsid w:val="00114DDB"/>
    <w:rsid w:val="00123493"/>
    <w:rsid w:val="00124D92"/>
    <w:rsid w:val="0012782E"/>
    <w:rsid w:val="001345E9"/>
    <w:rsid w:val="00135EE2"/>
    <w:rsid w:val="001416B0"/>
    <w:rsid w:val="0014604E"/>
    <w:rsid w:val="00146800"/>
    <w:rsid w:val="00147D6D"/>
    <w:rsid w:val="00150673"/>
    <w:rsid w:val="001530B8"/>
    <w:rsid w:val="00154034"/>
    <w:rsid w:val="00156B8F"/>
    <w:rsid w:val="00157723"/>
    <w:rsid w:val="001603B4"/>
    <w:rsid w:val="00165DDB"/>
    <w:rsid w:val="00174B9A"/>
    <w:rsid w:val="00175B47"/>
    <w:rsid w:val="0018212B"/>
    <w:rsid w:val="00184F7F"/>
    <w:rsid w:val="00186FC6"/>
    <w:rsid w:val="00193C2B"/>
    <w:rsid w:val="00195681"/>
    <w:rsid w:val="001A1D76"/>
    <w:rsid w:val="001A3E1E"/>
    <w:rsid w:val="001A7F2E"/>
    <w:rsid w:val="001B0634"/>
    <w:rsid w:val="001B0DA5"/>
    <w:rsid w:val="001B1CC2"/>
    <w:rsid w:val="001B2173"/>
    <w:rsid w:val="001B2BBB"/>
    <w:rsid w:val="001B41F6"/>
    <w:rsid w:val="001B576E"/>
    <w:rsid w:val="001C16C2"/>
    <w:rsid w:val="001C16FF"/>
    <w:rsid w:val="001C5C87"/>
    <w:rsid w:val="001C6A77"/>
    <w:rsid w:val="001D28AE"/>
    <w:rsid w:val="001D4820"/>
    <w:rsid w:val="001D4B2C"/>
    <w:rsid w:val="001D5380"/>
    <w:rsid w:val="001F074D"/>
    <w:rsid w:val="001F0798"/>
    <w:rsid w:val="001F3FAB"/>
    <w:rsid w:val="001F764B"/>
    <w:rsid w:val="00211967"/>
    <w:rsid w:val="00211F78"/>
    <w:rsid w:val="00213034"/>
    <w:rsid w:val="0021587C"/>
    <w:rsid w:val="00220BA1"/>
    <w:rsid w:val="00221EAA"/>
    <w:rsid w:val="00225B3D"/>
    <w:rsid w:val="002274AD"/>
    <w:rsid w:val="00233AA3"/>
    <w:rsid w:val="00234967"/>
    <w:rsid w:val="00235217"/>
    <w:rsid w:val="00236046"/>
    <w:rsid w:val="00236D89"/>
    <w:rsid w:val="0025065F"/>
    <w:rsid w:val="00253C59"/>
    <w:rsid w:val="002564A6"/>
    <w:rsid w:val="002609DB"/>
    <w:rsid w:val="00263BA6"/>
    <w:rsid w:val="002711BF"/>
    <w:rsid w:val="00272207"/>
    <w:rsid w:val="00283300"/>
    <w:rsid w:val="00290A73"/>
    <w:rsid w:val="002911CE"/>
    <w:rsid w:val="00292254"/>
    <w:rsid w:val="0029257D"/>
    <w:rsid w:val="002950A9"/>
    <w:rsid w:val="0029583E"/>
    <w:rsid w:val="002A04B1"/>
    <w:rsid w:val="002A078E"/>
    <w:rsid w:val="002A0BBB"/>
    <w:rsid w:val="002B064E"/>
    <w:rsid w:val="002B50CF"/>
    <w:rsid w:val="002B54AD"/>
    <w:rsid w:val="002B648C"/>
    <w:rsid w:val="002C053F"/>
    <w:rsid w:val="002C3969"/>
    <w:rsid w:val="002C5D06"/>
    <w:rsid w:val="002C746A"/>
    <w:rsid w:val="002D470F"/>
    <w:rsid w:val="002D55C2"/>
    <w:rsid w:val="002D716E"/>
    <w:rsid w:val="002F1C83"/>
    <w:rsid w:val="003012CE"/>
    <w:rsid w:val="003026F5"/>
    <w:rsid w:val="0030446C"/>
    <w:rsid w:val="00304511"/>
    <w:rsid w:val="00306118"/>
    <w:rsid w:val="00310DBA"/>
    <w:rsid w:val="0031354E"/>
    <w:rsid w:val="00320738"/>
    <w:rsid w:val="00320E9E"/>
    <w:rsid w:val="00322793"/>
    <w:rsid w:val="00323039"/>
    <w:rsid w:val="00323AF0"/>
    <w:rsid w:val="00334228"/>
    <w:rsid w:val="003348F0"/>
    <w:rsid w:val="00341D17"/>
    <w:rsid w:val="003547AE"/>
    <w:rsid w:val="00356FBF"/>
    <w:rsid w:val="00360034"/>
    <w:rsid w:val="0036225A"/>
    <w:rsid w:val="00362A73"/>
    <w:rsid w:val="00365975"/>
    <w:rsid w:val="00365C22"/>
    <w:rsid w:val="0036796D"/>
    <w:rsid w:val="003736CC"/>
    <w:rsid w:val="003779B9"/>
    <w:rsid w:val="00377A9E"/>
    <w:rsid w:val="00382604"/>
    <w:rsid w:val="003838E2"/>
    <w:rsid w:val="00390623"/>
    <w:rsid w:val="00391C3F"/>
    <w:rsid w:val="00394987"/>
    <w:rsid w:val="00394A88"/>
    <w:rsid w:val="003A22E0"/>
    <w:rsid w:val="003A2901"/>
    <w:rsid w:val="003B0465"/>
    <w:rsid w:val="003B2BD4"/>
    <w:rsid w:val="003B40BC"/>
    <w:rsid w:val="003B4A49"/>
    <w:rsid w:val="003B72DC"/>
    <w:rsid w:val="003C21C1"/>
    <w:rsid w:val="003C46B2"/>
    <w:rsid w:val="003D171A"/>
    <w:rsid w:val="003D180F"/>
    <w:rsid w:val="003D23CC"/>
    <w:rsid w:val="003D2A7B"/>
    <w:rsid w:val="003D50FB"/>
    <w:rsid w:val="003E0D51"/>
    <w:rsid w:val="003E683F"/>
    <w:rsid w:val="003F41D2"/>
    <w:rsid w:val="003F6390"/>
    <w:rsid w:val="00404239"/>
    <w:rsid w:val="00407E29"/>
    <w:rsid w:val="00412192"/>
    <w:rsid w:val="00412D83"/>
    <w:rsid w:val="00412F04"/>
    <w:rsid w:val="00415AC8"/>
    <w:rsid w:val="00422A23"/>
    <w:rsid w:val="004235F6"/>
    <w:rsid w:val="00426AF2"/>
    <w:rsid w:val="00432F32"/>
    <w:rsid w:val="004333E9"/>
    <w:rsid w:val="004418A0"/>
    <w:rsid w:val="004472FF"/>
    <w:rsid w:val="0044768A"/>
    <w:rsid w:val="00452C57"/>
    <w:rsid w:val="00452FBD"/>
    <w:rsid w:val="00457A86"/>
    <w:rsid w:val="00460BD1"/>
    <w:rsid w:val="00461671"/>
    <w:rsid w:val="00461AFD"/>
    <w:rsid w:val="00461F9D"/>
    <w:rsid w:val="00464668"/>
    <w:rsid w:val="0046572B"/>
    <w:rsid w:val="0046649D"/>
    <w:rsid w:val="004708AD"/>
    <w:rsid w:val="0047251E"/>
    <w:rsid w:val="0047329A"/>
    <w:rsid w:val="0047726A"/>
    <w:rsid w:val="00483935"/>
    <w:rsid w:val="00495EFA"/>
    <w:rsid w:val="00496667"/>
    <w:rsid w:val="004A0643"/>
    <w:rsid w:val="004A5D3A"/>
    <w:rsid w:val="004A660F"/>
    <w:rsid w:val="004B0C0F"/>
    <w:rsid w:val="004B1097"/>
    <w:rsid w:val="004B248B"/>
    <w:rsid w:val="004B3FE1"/>
    <w:rsid w:val="004B5C63"/>
    <w:rsid w:val="004B6989"/>
    <w:rsid w:val="004B7574"/>
    <w:rsid w:val="004C2E51"/>
    <w:rsid w:val="004C3B91"/>
    <w:rsid w:val="004D22B8"/>
    <w:rsid w:val="004E2E5D"/>
    <w:rsid w:val="004E3690"/>
    <w:rsid w:val="004F692A"/>
    <w:rsid w:val="004F7173"/>
    <w:rsid w:val="004F7CF0"/>
    <w:rsid w:val="005143D9"/>
    <w:rsid w:val="00516FDC"/>
    <w:rsid w:val="005178F7"/>
    <w:rsid w:val="00520132"/>
    <w:rsid w:val="005323D3"/>
    <w:rsid w:val="00537883"/>
    <w:rsid w:val="005410FC"/>
    <w:rsid w:val="00542CA8"/>
    <w:rsid w:val="005436A3"/>
    <w:rsid w:val="00543858"/>
    <w:rsid w:val="0054418D"/>
    <w:rsid w:val="00544FEA"/>
    <w:rsid w:val="005478D8"/>
    <w:rsid w:val="00550B59"/>
    <w:rsid w:val="00551AFB"/>
    <w:rsid w:val="005525F3"/>
    <w:rsid w:val="00557ED6"/>
    <w:rsid w:val="00560E34"/>
    <w:rsid w:val="005640A3"/>
    <w:rsid w:val="00564E17"/>
    <w:rsid w:val="00584144"/>
    <w:rsid w:val="00593F30"/>
    <w:rsid w:val="005A1780"/>
    <w:rsid w:val="005A1C64"/>
    <w:rsid w:val="005A2F0C"/>
    <w:rsid w:val="005A4A1D"/>
    <w:rsid w:val="005B6E06"/>
    <w:rsid w:val="005B7B23"/>
    <w:rsid w:val="005C58F1"/>
    <w:rsid w:val="005C784D"/>
    <w:rsid w:val="005C790F"/>
    <w:rsid w:val="005D51E7"/>
    <w:rsid w:val="005E01C5"/>
    <w:rsid w:val="005E4330"/>
    <w:rsid w:val="005E499F"/>
    <w:rsid w:val="005F4BE5"/>
    <w:rsid w:val="005F607A"/>
    <w:rsid w:val="006001AE"/>
    <w:rsid w:val="006138B9"/>
    <w:rsid w:val="006147B3"/>
    <w:rsid w:val="0061707B"/>
    <w:rsid w:val="006322C0"/>
    <w:rsid w:val="006356A6"/>
    <w:rsid w:val="00644AB0"/>
    <w:rsid w:val="0064522E"/>
    <w:rsid w:val="0064653D"/>
    <w:rsid w:val="006477EE"/>
    <w:rsid w:val="006508DD"/>
    <w:rsid w:val="00654DC9"/>
    <w:rsid w:val="00663142"/>
    <w:rsid w:val="00666ADF"/>
    <w:rsid w:val="006705CB"/>
    <w:rsid w:val="00675E5F"/>
    <w:rsid w:val="0068104B"/>
    <w:rsid w:val="00681934"/>
    <w:rsid w:val="0068579D"/>
    <w:rsid w:val="00693A81"/>
    <w:rsid w:val="006A1432"/>
    <w:rsid w:val="006A1C73"/>
    <w:rsid w:val="006B2316"/>
    <w:rsid w:val="006B71F3"/>
    <w:rsid w:val="006B7C30"/>
    <w:rsid w:val="006C2F3E"/>
    <w:rsid w:val="006C4512"/>
    <w:rsid w:val="006D0F7C"/>
    <w:rsid w:val="006D5F84"/>
    <w:rsid w:val="006F192E"/>
    <w:rsid w:val="006F7D3C"/>
    <w:rsid w:val="00702064"/>
    <w:rsid w:val="00704730"/>
    <w:rsid w:val="00705A36"/>
    <w:rsid w:val="007103BA"/>
    <w:rsid w:val="0071069B"/>
    <w:rsid w:val="00710FA1"/>
    <w:rsid w:val="007112C7"/>
    <w:rsid w:val="00717190"/>
    <w:rsid w:val="00721474"/>
    <w:rsid w:val="007215AC"/>
    <w:rsid w:val="00722DBE"/>
    <w:rsid w:val="00722E1A"/>
    <w:rsid w:val="0072421D"/>
    <w:rsid w:val="007278EB"/>
    <w:rsid w:val="00732327"/>
    <w:rsid w:val="007364B5"/>
    <w:rsid w:val="00737816"/>
    <w:rsid w:val="0073795E"/>
    <w:rsid w:val="0074201B"/>
    <w:rsid w:val="00746966"/>
    <w:rsid w:val="00750E69"/>
    <w:rsid w:val="00752255"/>
    <w:rsid w:val="00753218"/>
    <w:rsid w:val="007576AC"/>
    <w:rsid w:val="0075774D"/>
    <w:rsid w:val="00764B8F"/>
    <w:rsid w:val="00766991"/>
    <w:rsid w:val="007716A2"/>
    <w:rsid w:val="00776661"/>
    <w:rsid w:val="00777442"/>
    <w:rsid w:val="00783DB1"/>
    <w:rsid w:val="00785BFB"/>
    <w:rsid w:val="007937F7"/>
    <w:rsid w:val="007A0327"/>
    <w:rsid w:val="007A15A4"/>
    <w:rsid w:val="007A2D16"/>
    <w:rsid w:val="007A3B4A"/>
    <w:rsid w:val="007A404F"/>
    <w:rsid w:val="007A66AB"/>
    <w:rsid w:val="007B21BA"/>
    <w:rsid w:val="007B38A0"/>
    <w:rsid w:val="007B49D8"/>
    <w:rsid w:val="007B534A"/>
    <w:rsid w:val="007C0740"/>
    <w:rsid w:val="007C177E"/>
    <w:rsid w:val="007C2421"/>
    <w:rsid w:val="007C34D6"/>
    <w:rsid w:val="007C3D5E"/>
    <w:rsid w:val="007D08C0"/>
    <w:rsid w:val="007D28BA"/>
    <w:rsid w:val="007D3A9F"/>
    <w:rsid w:val="007E097E"/>
    <w:rsid w:val="007E2807"/>
    <w:rsid w:val="007E2CFB"/>
    <w:rsid w:val="007E4B51"/>
    <w:rsid w:val="007F0EDE"/>
    <w:rsid w:val="007F4578"/>
    <w:rsid w:val="007F749F"/>
    <w:rsid w:val="00804E8F"/>
    <w:rsid w:val="008103E4"/>
    <w:rsid w:val="00810A1A"/>
    <w:rsid w:val="008160E7"/>
    <w:rsid w:val="00816BD9"/>
    <w:rsid w:val="00822A89"/>
    <w:rsid w:val="008230C2"/>
    <w:rsid w:val="00830A2D"/>
    <w:rsid w:val="00834632"/>
    <w:rsid w:val="00834BA6"/>
    <w:rsid w:val="008363BB"/>
    <w:rsid w:val="00845ECC"/>
    <w:rsid w:val="008478D8"/>
    <w:rsid w:val="00851B56"/>
    <w:rsid w:val="00855C3A"/>
    <w:rsid w:val="00860606"/>
    <w:rsid w:val="00867BD3"/>
    <w:rsid w:val="00876649"/>
    <w:rsid w:val="00890AB7"/>
    <w:rsid w:val="0089771A"/>
    <w:rsid w:val="008A0071"/>
    <w:rsid w:val="008A081C"/>
    <w:rsid w:val="008A56A9"/>
    <w:rsid w:val="008A6009"/>
    <w:rsid w:val="008A7762"/>
    <w:rsid w:val="008B4CB6"/>
    <w:rsid w:val="008B7AC3"/>
    <w:rsid w:val="008C062F"/>
    <w:rsid w:val="008C3BEE"/>
    <w:rsid w:val="008C503F"/>
    <w:rsid w:val="008D5FAC"/>
    <w:rsid w:val="008D6D6E"/>
    <w:rsid w:val="008E2099"/>
    <w:rsid w:val="008E36F1"/>
    <w:rsid w:val="008E6D53"/>
    <w:rsid w:val="008E7398"/>
    <w:rsid w:val="008F0045"/>
    <w:rsid w:val="008F205C"/>
    <w:rsid w:val="008F28F6"/>
    <w:rsid w:val="009023A1"/>
    <w:rsid w:val="00905F40"/>
    <w:rsid w:val="009119EF"/>
    <w:rsid w:val="00913499"/>
    <w:rsid w:val="009149A4"/>
    <w:rsid w:val="00917F7F"/>
    <w:rsid w:val="009212A8"/>
    <w:rsid w:val="00926B34"/>
    <w:rsid w:val="00930E5C"/>
    <w:rsid w:val="0093209D"/>
    <w:rsid w:val="00936B4A"/>
    <w:rsid w:val="0094675F"/>
    <w:rsid w:val="00953A02"/>
    <w:rsid w:val="00953EF2"/>
    <w:rsid w:val="009540B4"/>
    <w:rsid w:val="00954E7A"/>
    <w:rsid w:val="00954ECD"/>
    <w:rsid w:val="00962D67"/>
    <w:rsid w:val="009664A1"/>
    <w:rsid w:val="00970155"/>
    <w:rsid w:val="00977AED"/>
    <w:rsid w:val="00980F33"/>
    <w:rsid w:val="009828C6"/>
    <w:rsid w:val="0098563E"/>
    <w:rsid w:val="009871D7"/>
    <w:rsid w:val="009A00AE"/>
    <w:rsid w:val="009A2BB7"/>
    <w:rsid w:val="009B0349"/>
    <w:rsid w:val="009B0BA3"/>
    <w:rsid w:val="009B2ADD"/>
    <w:rsid w:val="009B3A7F"/>
    <w:rsid w:val="009D5671"/>
    <w:rsid w:val="009E52A7"/>
    <w:rsid w:val="009F4C6F"/>
    <w:rsid w:val="009F7C3F"/>
    <w:rsid w:val="00A0008A"/>
    <w:rsid w:val="00A04411"/>
    <w:rsid w:val="00A05EAC"/>
    <w:rsid w:val="00A05EB6"/>
    <w:rsid w:val="00A104F2"/>
    <w:rsid w:val="00A147B8"/>
    <w:rsid w:val="00A14DD1"/>
    <w:rsid w:val="00A15A2A"/>
    <w:rsid w:val="00A162A8"/>
    <w:rsid w:val="00A22777"/>
    <w:rsid w:val="00A23FD2"/>
    <w:rsid w:val="00A24BA4"/>
    <w:rsid w:val="00A32BF3"/>
    <w:rsid w:val="00A35853"/>
    <w:rsid w:val="00A46D10"/>
    <w:rsid w:val="00A501F0"/>
    <w:rsid w:val="00A51472"/>
    <w:rsid w:val="00A566D1"/>
    <w:rsid w:val="00A61A02"/>
    <w:rsid w:val="00A61DA5"/>
    <w:rsid w:val="00A65014"/>
    <w:rsid w:val="00A65974"/>
    <w:rsid w:val="00A807C4"/>
    <w:rsid w:val="00A931CD"/>
    <w:rsid w:val="00A93656"/>
    <w:rsid w:val="00AA0048"/>
    <w:rsid w:val="00AA1A62"/>
    <w:rsid w:val="00AA2173"/>
    <w:rsid w:val="00AA26DA"/>
    <w:rsid w:val="00AA3B6C"/>
    <w:rsid w:val="00AA51DC"/>
    <w:rsid w:val="00AA732E"/>
    <w:rsid w:val="00AB4EFA"/>
    <w:rsid w:val="00AC1AA7"/>
    <w:rsid w:val="00AC38B2"/>
    <w:rsid w:val="00AC6E9F"/>
    <w:rsid w:val="00AC71F6"/>
    <w:rsid w:val="00AD16D1"/>
    <w:rsid w:val="00AD1DE6"/>
    <w:rsid w:val="00AD23E8"/>
    <w:rsid w:val="00AD2B27"/>
    <w:rsid w:val="00AD3E6E"/>
    <w:rsid w:val="00AE4048"/>
    <w:rsid w:val="00AF08C3"/>
    <w:rsid w:val="00AF11C5"/>
    <w:rsid w:val="00AF4998"/>
    <w:rsid w:val="00B00212"/>
    <w:rsid w:val="00B02936"/>
    <w:rsid w:val="00B104C7"/>
    <w:rsid w:val="00B11B61"/>
    <w:rsid w:val="00B15EA8"/>
    <w:rsid w:val="00B167C3"/>
    <w:rsid w:val="00B251AB"/>
    <w:rsid w:val="00B27B11"/>
    <w:rsid w:val="00B32F52"/>
    <w:rsid w:val="00B33307"/>
    <w:rsid w:val="00B3420A"/>
    <w:rsid w:val="00B3525A"/>
    <w:rsid w:val="00B36D19"/>
    <w:rsid w:val="00B42371"/>
    <w:rsid w:val="00B4364B"/>
    <w:rsid w:val="00B4410B"/>
    <w:rsid w:val="00B5095B"/>
    <w:rsid w:val="00B50B86"/>
    <w:rsid w:val="00B53618"/>
    <w:rsid w:val="00B54FED"/>
    <w:rsid w:val="00B55E13"/>
    <w:rsid w:val="00B76C7B"/>
    <w:rsid w:val="00B82BEA"/>
    <w:rsid w:val="00B844BF"/>
    <w:rsid w:val="00B9068E"/>
    <w:rsid w:val="00B9197C"/>
    <w:rsid w:val="00B93353"/>
    <w:rsid w:val="00BA4797"/>
    <w:rsid w:val="00BA52F2"/>
    <w:rsid w:val="00BA729E"/>
    <w:rsid w:val="00BB03AB"/>
    <w:rsid w:val="00BB0636"/>
    <w:rsid w:val="00BB1696"/>
    <w:rsid w:val="00BB7EE2"/>
    <w:rsid w:val="00BC7392"/>
    <w:rsid w:val="00BD0A43"/>
    <w:rsid w:val="00BD2211"/>
    <w:rsid w:val="00BD2C24"/>
    <w:rsid w:val="00BD3928"/>
    <w:rsid w:val="00BD4653"/>
    <w:rsid w:val="00BD5C57"/>
    <w:rsid w:val="00BE54A4"/>
    <w:rsid w:val="00BE5D8D"/>
    <w:rsid w:val="00BF0FFF"/>
    <w:rsid w:val="00BF241D"/>
    <w:rsid w:val="00BF45C4"/>
    <w:rsid w:val="00BF4A72"/>
    <w:rsid w:val="00BF69DE"/>
    <w:rsid w:val="00BF6BD6"/>
    <w:rsid w:val="00C05046"/>
    <w:rsid w:val="00C06359"/>
    <w:rsid w:val="00C1014C"/>
    <w:rsid w:val="00C1446C"/>
    <w:rsid w:val="00C32732"/>
    <w:rsid w:val="00C32F73"/>
    <w:rsid w:val="00C35EF7"/>
    <w:rsid w:val="00C40251"/>
    <w:rsid w:val="00C414E6"/>
    <w:rsid w:val="00C424AE"/>
    <w:rsid w:val="00C4405E"/>
    <w:rsid w:val="00C44114"/>
    <w:rsid w:val="00C47D2A"/>
    <w:rsid w:val="00C50FA5"/>
    <w:rsid w:val="00C51DA4"/>
    <w:rsid w:val="00C55B14"/>
    <w:rsid w:val="00C619BE"/>
    <w:rsid w:val="00C648EE"/>
    <w:rsid w:val="00C649E5"/>
    <w:rsid w:val="00C740A9"/>
    <w:rsid w:val="00C82F49"/>
    <w:rsid w:val="00C85A13"/>
    <w:rsid w:val="00C91185"/>
    <w:rsid w:val="00C92994"/>
    <w:rsid w:val="00C93D4F"/>
    <w:rsid w:val="00C961E6"/>
    <w:rsid w:val="00C97CE0"/>
    <w:rsid w:val="00CA303C"/>
    <w:rsid w:val="00CA7170"/>
    <w:rsid w:val="00CC223C"/>
    <w:rsid w:val="00CD01CD"/>
    <w:rsid w:val="00CD2BCA"/>
    <w:rsid w:val="00CD65BD"/>
    <w:rsid w:val="00CE0F1A"/>
    <w:rsid w:val="00CE29EE"/>
    <w:rsid w:val="00CE541A"/>
    <w:rsid w:val="00CF1FA1"/>
    <w:rsid w:val="00D0048F"/>
    <w:rsid w:val="00D028DB"/>
    <w:rsid w:val="00D064FE"/>
    <w:rsid w:val="00D112E0"/>
    <w:rsid w:val="00D16B01"/>
    <w:rsid w:val="00D26E1D"/>
    <w:rsid w:val="00D30A9B"/>
    <w:rsid w:val="00D32ED7"/>
    <w:rsid w:val="00D35CBD"/>
    <w:rsid w:val="00D66060"/>
    <w:rsid w:val="00D67E84"/>
    <w:rsid w:val="00D748E1"/>
    <w:rsid w:val="00D75775"/>
    <w:rsid w:val="00D80E7F"/>
    <w:rsid w:val="00D82BC6"/>
    <w:rsid w:val="00D840DB"/>
    <w:rsid w:val="00D84565"/>
    <w:rsid w:val="00D93912"/>
    <w:rsid w:val="00D93D51"/>
    <w:rsid w:val="00D9443D"/>
    <w:rsid w:val="00D9473E"/>
    <w:rsid w:val="00DA3E64"/>
    <w:rsid w:val="00DA4211"/>
    <w:rsid w:val="00DA52CD"/>
    <w:rsid w:val="00DA5FB0"/>
    <w:rsid w:val="00DB3E6B"/>
    <w:rsid w:val="00DB562A"/>
    <w:rsid w:val="00DC1287"/>
    <w:rsid w:val="00DC2D8A"/>
    <w:rsid w:val="00DC36AE"/>
    <w:rsid w:val="00DC5CD8"/>
    <w:rsid w:val="00DC6930"/>
    <w:rsid w:val="00DC693F"/>
    <w:rsid w:val="00DD09E0"/>
    <w:rsid w:val="00DD0A90"/>
    <w:rsid w:val="00DD25A2"/>
    <w:rsid w:val="00DD384A"/>
    <w:rsid w:val="00DD57EE"/>
    <w:rsid w:val="00DD6FA3"/>
    <w:rsid w:val="00DE2415"/>
    <w:rsid w:val="00DE30EB"/>
    <w:rsid w:val="00DE60A5"/>
    <w:rsid w:val="00DF083F"/>
    <w:rsid w:val="00DF5596"/>
    <w:rsid w:val="00E07C1C"/>
    <w:rsid w:val="00E10626"/>
    <w:rsid w:val="00E114AB"/>
    <w:rsid w:val="00E12965"/>
    <w:rsid w:val="00E14480"/>
    <w:rsid w:val="00E157B5"/>
    <w:rsid w:val="00E20078"/>
    <w:rsid w:val="00E22AC3"/>
    <w:rsid w:val="00E2430E"/>
    <w:rsid w:val="00E30AB9"/>
    <w:rsid w:val="00E32CB0"/>
    <w:rsid w:val="00E41471"/>
    <w:rsid w:val="00E44ED1"/>
    <w:rsid w:val="00E44FF5"/>
    <w:rsid w:val="00E47225"/>
    <w:rsid w:val="00E5206B"/>
    <w:rsid w:val="00E62FB8"/>
    <w:rsid w:val="00E73D4F"/>
    <w:rsid w:val="00E75F5F"/>
    <w:rsid w:val="00E817B7"/>
    <w:rsid w:val="00E82528"/>
    <w:rsid w:val="00E841D8"/>
    <w:rsid w:val="00E84ABB"/>
    <w:rsid w:val="00E86920"/>
    <w:rsid w:val="00E86B8C"/>
    <w:rsid w:val="00E9129F"/>
    <w:rsid w:val="00E92EFC"/>
    <w:rsid w:val="00E94A5E"/>
    <w:rsid w:val="00E95EBD"/>
    <w:rsid w:val="00E96AED"/>
    <w:rsid w:val="00E972ED"/>
    <w:rsid w:val="00EB256E"/>
    <w:rsid w:val="00EB463B"/>
    <w:rsid w:val="00EC636D"/>
    <w:rsid w:val="00ED002D"/>
    <w:rsid w:val="00ED7072"/>
    <w:rsid w:val="00EE37CE"/>
    <w:rsid w:val="00EE55B9"/>
    <w:rsid w:val="00EE5903"/>
    <w:rsid w:val="00EE7371"/>
    <w:rsid w:val="00EF1202"/>
    <w:rsid w:val="00EF5983"/>
    <w:rsid w:val="00EF7B3D"/>
    <w:rsid w:val="00F0064D"/>
    <w:rsid w:val="00F06343"/>
    <w:rsid w:val="00F12F42"/>
    <w:rsid w:val="00F16AA8"/>
    <w:rsid w:val="00F17663"/>
    <w:rsid w:val="00F224B0"/>
    <w:rsid w:val="00F26623"/>
    <w:rsid w:val="00F3430B"/>
    <w:rsid w:val="00F364DA"/>
    <w:rsid w:val="00F41630"/>
    <w:rsid w:val="00F50933"/>
    <w:rsid w:val="00F5175F"/>
    <w:rsid w:val="00F538F0"/>
    <w:rsid w:val="00F55716"/>
    <w:rsid w:val="00F64167"/>
    <w:rsid w:val="00F64473"/>
    <w:rsid w:val="00F66052"/>
    <w:rsid w:val="00F66DFC"/>
    <w:rsid w:val="00F716ED"/>
    <w:rsid w:val="00F8314A"/>
    <w:rsid w:val="00F9515F"/>
    <w:rsid w:val="00FA0065"/>
    <w:rsid w:val="00FB2CEB"/>
    <w:rsid w:val="00FB3B89"/>
    <w:rsid w:val="00FC0C38"/>
    <w:rsid w:val="00FC4128"/>
    <w:rsid w:val="00FC61F0"/>
    <w:rsid w:val="00FD05F2"/>
    <w:rsid w:val="00FD1288"/>
    <w:rsid w:val="00FD155D"/>
    <w:rsid w:val="00FD5E72"/>
    <w:rsid w:val="00FE05F5"/>
    <w:rsid w:val="00FE0D2B"/>
    <w:rsid w:val="00FE21A9"/>
    <w:rsid w:val="00FE48FC"/>
    <w:rsid w:val="00FF014C"/>
    <w:rsid w:val="00FF13F6"/>
    <w:rsid w:val="00FF1E3F"/>
    <w:rsid w:val="00FF6A91"/>
    <w:rsid w:val="03B973F9"/>
    <w:rsid w:val="06451C10"/>
    <w:rsid w:val="07A746A4"/>
    <w:rsid w:val="08910F3D"/>
    <w:rsid w:val="09C3A4E5"/>
    <w:rsid w:val="101F879D"/>
    <w:rsid w:val="1098C14A"/>
    <w:rsid w:val="1551142D"/>
    <w:rsid w:val="18357881"/>
    <w:rsid w:val="18387A5A"/>
    <w:rsid w:val="189138F2"/>
    <w:rsid w:val="1903C4DB"/>
    <w:rsid w:val="1A3683DC"/>
    <w:rsid w:val="1C5756E3"/>
    <w:rsid w:val="1E1B711B"/>
    <w:rsid w:val="1EC34CB3"/>
    <w:rsid w:val="20D4C911"/>
    <w:rsid w:val="218B55E9"/>
    <w:rsid w:val="2325C584"/>
    <w:rsid w:val="26193286"/>
    <w:rsid w:val="26BD5597"/>
    <w:rsid w:val="29090C56"/>
    <w:rsid w:val="2A173A31"/>
    <w:rsid w:val="2C7EB584"/>
    <w:rsid w:val="2C98E498"/>
    <w:rsid w:val="2E01C760"/>
    <w:rsid w:val="2E22736B"/>
    <w:rsid w:val="2E8889DA"/>
    <w:rsid w:val="2E9413EC"/>
    <w:rsid w:val="2ED9F35F"/>
    <w:rsid w:val="2F05190D"/>
    <w:rsid w:val="32596BCA"/>
    <w:rsid w:val="32F5E48E"/>
    <w:rsid w:val="365EADD3"/>
    <w:rsid w:val="372F9F74"/>
    <w:rsid w:val="37875EB2"/>
    <w:rsid w:val="3928BDBE"/>
    <w:rsid w:val="3B113FC3"/>
    <w:rsid w:val="3C2E0145"/>
    <w:rsid w:val="3C2FCDCC"/>
    <w:rsid w:val="3C561630"/>
    <w:rsid w:val="3E7D3A34"/>
    <w:rsid w:val="40CE8E15"/>
    <w:rsid w:val="424AD28D"/>
    <w:rsid w:val="4285DCFD"/>
    <w:rsid w:val="43F87718"/>
    <w:rsid w:val="45117F33"/>
    <w:rsid w:val="454DF881"/>
    <w:rsid w:val="4A7595B0"/>
    <w:rsid w:val="4AE0D2A5"/>
    <w:rsid w:val="4EABE7C9"/>
    <w:rsid w:val="50FA803D"/>
    <w:rsid w:val="513A7EFE"/>
    <w:rsid w:val="5306B892"/>
    <w:rsid w:val="538BD29C"/>
    <w:rsid w:val="53EB8BE1"/>
    <w:rsid w:val="54666D32"/>
    <w:rsid w:val="56954491"/>
    <w:rsid w:val="56A91D0C"/>
    <w:rsid w:val="584CB59E"/>
    <w:rsid w:val="58DF5955"/>
    <w:rsid w:val="5AE3896F"/>
    <w:rsid w:val="5B9070D0"/>
    <w:rsid w:val="5C695FBB"/>
    <w:rsid w:val="5CC75298"/>
    <w:rsid w:val="5DE8D2A5"/>
    <w:rsid w:val="61D512B2"/>
    <w:rsid w:val="622D03C6"/>
    <w:rsid w:val="6334C752"/>
    <w:rsid w:val="63501E3C"/>
    <w:rsid w:val="64A3F0A9"/>
    <w:rsid w:val="65145FB2"/>
    <w:rsid w:val="65CDE93F"/>
    <w:rsid w:val="68DC22EC"/>
    <w:rsid w:val="6ABD7438"/>
    <w:rsid w:val="6C9D3C13"/>
    <w:rsid w:val="6D396A9F"/>
    <w:rsid w:val="7276B7F1"/>
    <w:rsid w:val="738597A0"/>
    <w:rsid w:val="74BE1892"/>
    <w:rsid w:val="74E42791"/>
    <w:rsid w:val="76BF052C"/>
    <w:rsid w:val="77CFB002"/>
    <w:rsid w:val="780EEE32"/>
    <w:rsid w:val="7A8CA7DA"/>
    <w:rsid w:val="7B3E6F98"/>
    <w:rsid w:val="7C5B99A0"/>
    <w:rsid w:val="7EB278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4D4FB"/>
  <w15:chartTrackingRefBased/>
  <w15:docId w15:val="{03BF5D8A-9129-4377-BC7A-35390DBB9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5FB0"/>
  </w:style>
  <w:style w:type="paragraph" w:styleId="Heading1">
    <w:name w:val="heading 1"/>
    <w:basedOn w:val="Normal"/>
    <w:next w:val="Normal"/>
    <w:uiPriority w:val="9"/>
    <w:qFormat/>
    <w:rsid w:val="00F517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DD09E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aragraph">
    <w:name w:val="paragraph"/>
    <w:basedOn w:val="Normal"/>
    <w:rsid w:val="00DD09E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DD09E0"/>
  </w:style>
  <w:style w:type="character" w:customStyle="1" w:styleId="textrun">
    <w:name w:val="textrun"/>
    <w:basedOn w:val="DefaultParagraphFont"/>
    <w:rsid w:val="00DD09E0"/>
  </w:style>
  <w:style w:type="character" w:customStyle="1" w:styleId="normaltextrun">
    <w:name w:val="normaltextrun"/>
    <w:basedOn w:val="DefaultParagraphFont"/>
    <w:rsid w:val="00DD09E0"/>
  </w:style>
  <w:style w:type="character" w:customStyle="1" w:styleId="wacimagecontainer">
    <w:name w:val="wacimagecontainer"/>
    <w:basedOn w:val="DefaultParagraphFont"/>
    <w:rsid w:val="00DD09E0"/>
  </w:style>
  <w:style w:type="character" w:customStyle="1" w:styleId="wacimageborder">
    <w:name w:val="wacimageborder"/>
    <w:basedOn w:val="DefaultParagraphFont"/>
    <w:rsid w:val="00DD09E0"/>
  </w:style>
  <w:style w:type="character" w:customStyle="1" w:styleId="tabrun">
    <w:name w:val="tabrun"/>
    <w:basedOn w:val="DefaultParagraphFont"/>
    <w:rsid w:val="00DD09E0"/>
  </w:style>
  <w:style w:type="character" w:customStyle="1" w:styleId="tabchar">
    <w:name w:val="tabchar"/>
    <w:basedOn w:val="DefaultParagraphFont"/>
    <w:rsid w:val="00DD09E0"/>
  </w:style>
  <w:style w:type="character" w:customStyle="1" w:styleId="tableaderchars">
    <w:name w:val="tableaderchars"/>
    <w:basedOn w:val="DefaultParagraphFont"/>
    <w:rsid w:val="00DD09E0"/>
  </w:style>
  <w:style w:type="character" w:customStyle="1" w:styleId="linebreakblob">
    <w:name w:val="linebreakblob"/>
    <w:basedOn w:val="DefaultParagraphFont"/>
    <w:rsid w:val="00DD09E0"/>
  </w:style>
  <w:style w:type="character" w:customStyle="1" w:styleId="scxw168802980">
    <w:name w:val="scxw168802980"/>
    <w:basedOn w:val="DefaultParagraphFont"/>
    <w:rsid w:val="00DD09E0"/>
  </w:style>
  <w:style w:type="paragraph" w:customStyle="1" w:styleId="outlineelement">
    <w:name w:val="outlineelement"/>
    <w:basedOn w:val="Normal"/>
    <w:rsid w:val="00DD09E0"/>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002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52484"/>
    <w:pPr>
      <w:ind w:left="720"/>
      <w:contextualSpacing/>
    </w:pPr>
  </w:style>
  <w:style w:type="paragraph" w:styleId="NormalWeb">
    <w:name w:val="Normal (Web)"/>
    <w:basedOn w:val="Normal"/>
    <w:uiPriority w:val="99"/>
    <w:unhideWhenUsed/>
    <w:rsid w:val="00A61DA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7364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64B5"/>
  </w:style>
  <w:style w:type="paragraph" w:styleId="Footer">
    <w:name w:val="footer"/>
    <w:basedOn w:val="Normal"/>
    <w:link w:val="FooterChar"/>
    <w:uiPriority w:val="99"/>
    <w:unhideWhenUsed/>
    <w:rsid w:val="007364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64B5"/>
  </w:style>
  <w:style w:type="paragraph" w:styleId="Revision">
    <w:name w:val="Revision"/>
    <w:hidden/>
    <w:uiPriority w:val="99"/>
    <w:semiHidden/>
    <w:rsid w:val="00412D83"/>
    <w:pPr>
      <w:spacing w:after="0" w:line="240" w:lineRule="auto"/>
    </w:pPr>
  </w:style>
  <w:style w:type="character" w:styleId="CommentReference">
    <w:name w:val="annotation reference"/>
    <w:basedOn w:val="DefaultParagraphFont"/>
    <w:uiPriority w:val="99"/>
    <w:semiHidden/>
    <w:unhideWhenUsed/>
    <w:rsid w:val="00D82BC6"/>
    <w:rPr>
      <w:sz w:val="16"/>
      <w:szCs w:val="16"/>
    </w:rPr>
  </w:style>
  <w:style w:type="paragraph" w:styleId="CommentText">
    <w:name w:val="annotation text"/>
    <w:basedOn w:val="Normal"/>
    <w:link w:val="CommentTextChar"/>
    <w:uiPriority w:val="99"/>
    <w:semiHidden/>
    <w:unhideWhenUsed/>
    <w:rsid w:val="00D82BC6"/>
    <w:pPr>
      <w:spacing w:line="240" w:lineRule="auto"/>
    </w:pPr>
    <w:rPr>
      <w:sz w:val="20"/>
      <w:szCs w:val="20"/>
    </w:rPr>
  </w:style>
  <w:style w:type="character" w:customStyle="1" w:styleId="CommentTextChar">
    <w:name w:val="Comment Text Char"/>
    <w:basedOn w:val="DefaultParagraphFont"/>
    <w:link w:val="CommentText"/>
    <w:uiPriority w:val="99"/>
    <w:semiHidden/>
    <w:rsid w:val="00D82BC6"/>
    <w:rPr>
      <w:sz w:val="20"/>
      <w:szCs w:val="20"/>
    </w:rPr>
  </w:style>
  <w:style w:type="paragraph" w:styleId="CommentSubject">
    <w:name w:val="annotation subject"/>
    <w:basedOn w:val="CommentText"/>
    <w:next w:val="CommentText"/>
    <w:link w:val="CommentSubjectChar"/>
    <w:uiPriority w:val="99"/>
    <w:semiHidden/>
    <w:unhideWhenUsed/>
    <w:rsid w:val="00D82BC6"/>
    <w:rPr>
      <w:b/>
      <w:bCs/>
    </w:rPr>
  </w:style>
  <w:style w:type="character" w:customStyle="1" w:styleId="CommentSubjectChar">
    <w:name w:val="Comment Subject Char"/>
    <w:basedOn w:val="CommentTextChar"/>
    <w:link w:val="CommentSubject"/>
    <w:uiPriority w:val="99"/>
    <w:semiHidden/>
    <w:rsid w:val="00D82BC6"/>
    <w:rPr>
      <w:b/>
      <w:bCs/>
      <w:sz w:val="20"/>
      <w:szCs w:val="20"/>
    </w:rPr>
  </w:style>
  <w:style w:type="paragraph" w:styleId="NoSpacing">
    <w:name w:val="No Spacing"/>
    <w:uiPriority w:val="1"/>
    <w:qFormat/>
    <w:rsid w:val="007C3D5E"/>
    <w:pPr>
      <w:spacing w:after="0" w:line="240" w:lineRule="auto"/>
    </w:pPr>
  </w:style>
  <w:style w:type="character" w:styleId="Hyperlink">
    <w:name w:val="Hyperlink"/>
    <w:basedOn w:val="DefaultParagraphFont"/>
    <w:uiPriority w:val="99"/>
    <w:unhideWhenUsed/>
    <w:rsid w:val="001B2173"/>
    <w:rPr>
      <w:color w:val="0563C1" w:themeColor="hyperlink"/>
      <w:u w:val="single"/>
    </w:rPr>
  </w:style>
  <w:style w:type="paragraph" w:styleId="BalloonText">
    <w:name w:val="Balloon Text"/>
    <w:basedOn w:val="Normal"/>
    <w:link w:val="BalloonTextChar"/>
    <w:uiPriority w:val="99"/>
    <w:semiHidden/>
    <w:unhideWhenUsed/>
    <w:rsid w:val="00F538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38F0"/>
    <w:rPr>
      <w:rFonts w:ascii="Segoe UI" w:hAnsi="Segoe UI" w:cs="Segoe UI"/>
      <w:sz w:val="18"/>
      <w:szCs w:val="18"/>
    </w:rPr>
  </w:style>
  <w:style w:type="character" w:styleId="Strong">
    <w:name w:val="Strong"/>
    <w:basedOn w:val="DefaultParagraphFont"/>
    <w:uiPriority w:val="22"/>
    <w:qFormat/>
    <w:rsid w:val="00236046"/>
    <w:rPr>
      <w:b/>
      <w:bCs/>
    </w:rPr>
  </w:style>
  <w:style w:type="character" w:customStyle="1" w:styleId="hgkelc">
    <w:name w:val="hgkelc"/>
    <w:basedOn w:val="DefaultParagraphFont"/>
    <w:rsid w:val="00FE2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7439">
      <w:bodyDiv w:val="1"/>
      <w:marLeft w:val="0"/>
      <w:marRight w:val="0"/>
      <w:marTop w:val="0"/>
      <w:marBottom w:val="0"/>
      <w:divBdr>
        <w:top w:val="none" w:sz="0" w:space="0" w:color="auto"/>
        <w:left w:val="none" w:sz="0" w:space="0" w:color="auto"/>
        <w:bottom w:val="none" w:sz="0" w:space="0" w:color="auto"/>
        <w:right w:val="none" w:sz="0" w:space="0" w:color="auto"/>
      </w:divBdr>
    </w:div>
    <w:div w:id="17658255">
      <w:bodyDiv w:val="1"/>
      <w:marLeft w:val="0"/>
      <w:marRight w:val="0"/>
      <w:marTop w:val="0"/>
      <w:marBottom w:val="0"/>
      <w:divBdr>
        <w:top w:val="none" w:sz="0" w:space="0" w:color="auto"/>
        <w:left w:val="none" w:sz="0" w:space="0" w:color="auto"/>
        <w:bottom w:val="none" w:sz="0" w:space="0" w:color="auto"/>
        <w:right w:val="none" w:sz="0" w:space="0" w:color="auto"/>
      </w:divBdr>
    </w:div>
    <w:div w:id="78914826">
      <w:bodyDiv w:val="1"/>
      <w:marLeft w:val="0"/>
      <w:marRight w:val="0"/>
      <w:marTop w:val="0"/>
      <w:marBottom w:val="0"/>
      <w:divBdr>
        <w:top w:val="none" w:sz="0" w:space="0" w:color="auto"/>
        <w:left w:val="none" w:sz="0" w:space="0" w:color="auto"/>
        <w:bottom w:val="none" w:sz="0" w:space="0" w:color="auto"/>
        <w:right w:val="none" w:sz="0" w:space="0" w:color="auto"/>
      </w:divBdr>
    </w:div>
    <w:div w:id="80413358">
      <w:bodyDiv w:val="1"/>
      <w:marLeft w:val="0"/>
      <w:marRight w:val="0"/>
      <w:marTop w:val="0"/>
      <w:marBottom w:val="0"/>
      <w:divBdr>
        <w:top w:val="none" w:sz="0" w:space="0" w:color="auto"/>
        <w:left w:val="none" w:sz="0" w:space="0" w:color="auto"/>
        <w:bottom w:val="none" w:sz="0" w:space="0" w:color="auto"/>
        <w:right w:val="none" w:sz="0" w:space="0" w:color="auto"/>
      </w:divBdr>
      <w:divsChild>
        <w:div w:id="1709527009">
          <w:marLeft w:val="720"/>
          <w:marRight w:val="0"/>
          <w:marTop w:val="0"/>
          <w:marBottom w:val="0"/>
          <w:divBdr>
            <w:top w:val="none" w:sz="0" w:space="0" w:color="auto"/>
            <w:left w:val="none" w:sz="0" w:space="0" w:color="auto"/>
            <w:bottom w:val="none" w:sz="0" w:space="0" w:color="auto"/>
            <w:right w:val="none" w:sz="0" w:space="0" w:color="auto"/>
          </w:divBdr>
        </w:div>
      </w:divsChild>
    </w:div>
    <w:div w:id="113594562">
      <w:bodyDiv w:val="1"/>
      <w:marLeft w:val="0"/>
      <w:marRight w:val="0"/>
      <w:marTop w:val="0"/>
      <w:marBottom w:val="0"/>
      <w:divBdr>
        <w:top w:val="none" w:sz="0" w:space="0" w:color="auto"/>
        <w:left w:val="none" w:sz="0" w:space="0" w:color="auto"/>
        <w:bottom w:val="none" w:sz="0" w:space="0" w:color="auto"/>
        <w:right w:val="none" w:sz="0" w:space="0" w:color="auto"/>
      </w:divBdr>
    </w:div>
    <w:div w:id="230818883">
      <w:bodyDiv w:val="1"/>
      <w:marLeft w:val="0"/>
      <w:marRight w:val="0"/>
      <w:marTop w:val="0"/>
      <w:marBottom w:val="0"/>
      <w:divBdr>
        <w:top w:val="none" w:sz="0" w:space="0" w:color="auto"/>
        <w:left w:val="none" w:sz="0" w:space="0" w:color="auto"/>
        <w:bottom w:val="none" w:sz="0" w:space="0" w:color="auto"/>
        <w:right w:val="none" w:sz="0" w:space="0" w:color="auto"/>
      </w:divBdr>
      <w:divsChild>
        <w:div w:id="1130128555">
          <w:marLeft w:val="720"/>
          <w:marRight w:val="0"/>
          <w:marTop w:val="0"/>
          <w:marBottom w:val="0"/>
          <w:divBdr>
            <w:top w:val="none" w:sz="0" w:space="0" w:color="auto"/>
            <w:left w:val="none" w:sz="0" w:space="0" w:color="auto"/>
            <w:bottom w:val="none" w:sz="0" w:space="0" w:color="auto"/>
            <w:right w:val="none" w:sz="0" w:space="0" w:color="auto"/>
          </w:divBdr>
        </w:div>
      </w:divsChild>
    </w:div>
    <w:div w:id="339356443">
      <w:bodyDiv w:val="1"/>
      <w:marLeft w:val="0"/>
      <w:marRight w:val="0"/>
      <w:marTop w:val="0"/>
      <w:marBottom w:val="0"/>
      <w:divBdr>
        <w:top w:val="none" w:sz="0" w:space="0" w:color="auto"/>
        <w:left w:val="none" w:sz="0" w:space="0" w:color="auto"/>
        <w:bottom w:val="none" w:sz="0" w:space="0" w:color="auto"/>
        <w:right w:val="none" w:sz="0" w:space="0" w:color="auto"/>
      </w:divBdr>
      <w:divsChild>
        <w:div w:id="1918056883">
          <w:marLeft w:val="720"/>
          <w:marRight w:val="0"/>
          <w:marTop w:val="0"/>
          <w:marBottom w:val="0"/>
          <w:divBdr>
            <w:top w:val="none" w:sz="0" w:space="0" w:color="auto"/>
            <w:left w:val="none" w:sz="0" w:space="0" w:color="auto"/>
            <w:bottom w:val="none" w:sz="0" w:space="0" w:color="auto"/>
            <w:right w:val="none" w:sz="0" w:space="0" w:color="auto"/>
          </w:divBdr>
        </w:div>
      </w:divsChild>
    </w:div>
    <w:div w:id="344214124">
      <w:bodyDiv w:val="1"/>
      <w:marLeft w:val="0"/>
      <w:marRight w:val="0"/>
      <w:marTop w:val="0"/>
      <w:marBottom w:val="0"/>
      <w:divBdr>
        <w:top w:val="none" w:sz="0" w:space="0" w:color="auto"/>
        <w:left w:val="none" w:sz="0" w:space="0" w:color="auto"/>
        <w:bottom w:val="none" w:sz="0" w:space="0" w:color="auto"/>
        <w:right w:val="none" w:sz="0" w:space="0" w:color="auto"/>
      </w:divBdr>
      <w:divsChild>
        <w:div w:id="1740512828">
          <w:marLeft w:val="720"/>
          <w:marRight w:val="0"/>
          <w:marTop w:val="0"/>
          <w:marBottom w:val="0"/>
          <w:divBdr>
            <w:top w:val="none" w:sz="0" w:space="0" w:color="auto"/>
            <w:left w:val="none" w:sz="0" w:space="0" w:color="auto"/>
            <w:bottom w:val="none" w:sz="0" w:space="0" w:color="auto"/>
            <w:right w:val="none" w:sz="0" w:space="0" w:color="auto"/>
          </w:divBdr>
        </w:div>
        <w:div w:id="127284402">
          <w:marLeft w:val="720"/>
          <w:marRight w:val="0"/>
          <w:marTop w:val="0"/>
          <w:marBottom w:val="0"/>
          <w:divBdr>
            <w:top w:val="none" w:sz="0" w:space="0" w:color="auto"/>
            <w:left w:val="none" w:sz="0" w:space="0" w:color="auto"/>
            <w:bottom w:val="none" w:sz="0" w:space="0" w:color="auto"/>
            <w:right w:val="none" w:sz="0" w:space="0" w:color="auto"/>
          </w:divBdr>
        </w:div>
        <w:div w:id="308629042">
          <w:marLeft w:val="720"/>
          <w:marRight w:val="0"/>
          <w:marTop w:val="0"/>
          <w:marBottom w:val="0"/>
          <w:divBdr>
            <w:top w:val="none" w:sz="0" w:space="0" w:color="auto"/>
            <w:left w:val="none" w:sz="0" w:space="0" w:color="auto"/>
            <w:bottom w:val="none" w:sz="0" w:space="0" w:color="auto"/>
            <w:right w:val="none" w:sz="0" w:space="0" w:color="auto"/>
          </w:divBdr>
        </w:div>
        <w:div w:id="7603261">
          <w:marLeft w:val="720"/>
          <w:marRight w:val="0"/>
          <w:marTop w:val="0"/>
          <w:marBottom w:val="0"/>
          <w:divBdr>
            <w:top w:val="none" w:sz="0" w:space="0" w:color="auto"/>
            <w:left w:val="none" w:sz="0" w:space="0" w:color="auto"/>
            <w:bottom w:val="none" w:sz="0" w:space="0" w:color="auto"/>
            <w:right w:val="none" w:sz="0" w:space="0" w:color="auto"/>
          </w:divBdr>
        </w:div>
      </w:divsChild>
    </w:div>
    <w:div w:id="355153839">
      <w:bodyDiv w:val="1"/>
      <w:marLeft w:val="0"/>
      <w:marRight w:val="0"/>
      <w:marTop w:val="0"/>
      <w:marBottom w:val="0"/>
      <w:divBdr>
        <w:top w:val="none" w:sz="0" w:space="0" w:color="auto"/>
        <w:left w:val="none" w:sz="0" w:space="0" w:color="auto"/>
        <w:bottom w:val="none" w:sz="0" w:space="0" w:color="auto"/>
        <w:right w:val="none" w:sz="0" w:space="0" w:color="auto"/>
      </w:divBdr>
      <w:divsChild>
        <w:div w:id="1146698272">
          <w:marLeft w:val="0"/>
          <w:marRight w:val="0"/>
          <w:marTop w:val="0"/>
          <w:marBottom w:val="0"/>
          <w:divBdr>
            <w:top w:val="none" w:sz="0" w:space="0" w:color="auto"/>
            <w:left w:val="none" w:sz="0" w:space="0" w:color="auto"/>
            <w:bottom w:val="none" w:sz="0" w:space="0" w:color="auto"/>
            <w:right w:val="none" w:sz="0" w:space="0" w:color="auto"/>
          </w:divBdr>
        </w:div>
        <w:div w:id="147786793">
          <w:marLeft w:val="0"/>
          <w:marRight w:val="0"/>
          <w:marTop w:val="0"/>
          <w:marBottom w:val="0"/>
          <w:divBdr>
            <w:top w:val="none" w:sz="0" w:space="0" w:color="auto"/>
            <w:left w:val="none" w:sz="0" w:space="0" w:color="auto"/>
            <w:bottom w:val="none" w:sz="0" w:space="0" w:color="auto"/>
            <w:right w:val="none" w:sz="0" w:space="0" w:color="auto"/>
          </w:divBdr>
        </w:div>
        <w:div w:id="437455714">
          <w:marLeft w:val="0"/>
          <w:marRight w:val="0"/>
          <w:marTop w:val="0"/>
          <w:marBottom w:val="0"/>
          <w:divBdr>
            <w:top w:val="none" w:sz="0" w:space="0" w:color="auto"/>
            <w:left w:val="none" w:sz="0" w:space="0" w:color="auto"/>
            <w:bottom w:val="none" w:sz="0" w:space="0" w:color="auto"/>
            <w:right w:val="none" w:sz="0" w:space="0" w:color="auto"/>
          </w:divBdr>
        </w:div>
        <w:div w:id="788820148">
          <w:marLeft w:val="0"/>
          <w:marRight w:val="0"/>
          <w:marTop w:val="0"/>
          <w:marBottom w:val="0"/>
          <w:divBdr>
            <w:top w:val="none" w:sz="0" w:space="0" w:color="auto"/>
            <w:left w:val="none" w:sz="0" w:space="0" w:color="auto"/>
            <w:bottom w:val="none" w:sz="0" w:space="0" w:color="auto"/>
            <w:right w:val="none" w:sz="0" w:space="0" w:color="auto"/>
          </w:divBdr>
        </w:div>
        <w:div w:id="1596354566">
          <w:marLeft w:val="0"/>
          <w:marRight w:val="0"/>
          <w:marTop w:val="0"/>
          <w:marBottom w:val="0"/>
          <w:divBdr>
            <w:top w:val="none" w:sz="0" w:space="0" w:color="auto"/>
            <w:left w:val="none" w:sz="0" w:space="0" w:color="auto"/>
            <w:bottom w:val="none" w:sz="0" w:space="0" w:color="auto"/>
            <w:right w:val="none" w:sz="0" w:space="0" w:color="auto"/>
          </w:divBdr>
        </w:div>
        <w:div w:id="1251426419">
          <w:marLeft w:val="0"/>
          <w:marRight w:val="0"/>
          <w:marTop w:val="0"/>
          <w:marBottom w:val="0"/>
          <w:divBdr>
            <w:top w:val="none" w:sz="0" w:space="0" w:color="auto"/>
            <w:left w:val="none" w:sz="0" w:space="0" w:color="auto"/>
            <w:bottom w:val="none" w:sz="0" w:space="0" w:color="auto"/>
            <w:right w:val="none" w:sz="0" w:space="0" w:color="auto"/>
          </w:divBdr>
        </w:div>
        <w:div w:id="75833905">
          <w:marLeft w:val="0"/>
          <w:marRight w:val="0"/>
          <w:marTop w:val="0"/>
          <w:marBottom w:val="0"/>
          <w:divBdr>
            <w:top w:val="none" w:sz="0" w:space="0" w:color="auto"/>
            <w:left w:val="none" w:sz="0" w:space="0" w:color="auto"/>
            <w:bottom w:val="none" w:sz="0" w:space="0" w:color="auto"/>
            <w:right w:val="none" w:sz="0" w:space="0" w:color="auto"/>
          </w:divBdr>
        </w:div>
        <w:div w:id="1174226053">
          <w:marLeft w:val="0"/>
          <w:marRight w:val="0"/>
          <w:marTop w:val="0"/>
          <w:marBottom w:val="0"/>
          <w:divBdr>
            <w:top w:val="none" w:sz="0" w:space="0" w:color="auto"/>
            <w:left w:val="none" w:sz="0" w:space="0" w:color="auto"/>
            <w:bottom w:val="none" w:sz="0" w:space="0" w:color="auto"/>
            <w:right w:val="none" w:sz="0" w:space="0" w:color="auto"/>
          </w:divBdr>
        </w:div>
        <w:div w:id="1008286344">
          <w:marLeft w:val="0"/>
          <w:marRight w:val="0"/>
          <w:marTop w:val="0"/>
          <w:marBottom w:val="0"/>
          <w:divBdr>
            <w:top w:val="none" w:sz="0" w:space="0" w:color="auto"/>
            <w:left w:val="none" w:sz="0" w:space="0" w:color="auto"/>
            <w:bottom w:val="none" w:sz="0" w:space="0" w:color="auto"/>
            <w:right w:val="none" w:sz="0" w:space="0" w:color="auto"/>
          </w:divBdr>
        </w:div>
        <w:div w:id="415367775">
          <w:marLeft w:val="0"/>
          <w:marRight w:val="0"/>
          <w:marTop w:val="0"/>
          <w:marBottom w:val="0"/>
          <w:divBdr>
            <w:top w:val="none" w:sz="0" w:space="0" w:color="auto"/>
            <w:left w:val="none" w:sz="0" w:space="0" w:color="auto"/>
            <w:bottom w:val="none" w:sz="0" w:space="0" w:color="auto"/>
            <w:right w:val="none" w:sz="0" w:space="0" w:color="auto"/>
          </w:divBdr>
        </w:div>
        <w:div w:id="1953322207">
          <w:marLeft w:val="0"/>
          <w:marRight w:val="0"/>
          <w:marTop w:val="0"/>
          <w:marBottom w:val="0"/>
          <w:divBdr>
            <w:top w:val="none" w:sz="0" w:space="0" w:color="auto"/>
            <w:left w:val="none" w:sz="0" w:space="0" w:color="auto"/>
            <w:bottom w:val="none" w:sz="0" w:space="0" w:color="auto"/>
            <w:right w:val="none" w:sz="0" w:space="0" w:color="auto"/>
          </w:divBdr>
        </w:div>
        <w:div w:id="199366181">
          <w:marLeft w:val="0"/>
          <w:marRight w:val="0"/>
          <w:marTop w:val="0"/>
          <w:marBottom w:val="0"/>
          <w:divBdr>
            <w:top w:val="none" w:sz="0" w:space="0" w:color="auto"/>
            <w:left w:val="none" w:sz="0" w:space="0" w:color="auto"/>
            <w:bottom w:val="none" w:sz="0" w:space="0" w:color="auto"/>
            <w:right w:val="none" w:sz="0" w:space="0" w:color="auto"/>
          </w:divBdr>
        </w:div>
        <w:div w:id="258101417">
          <w:marLeft w:val="0"/>
          <w:marRight w:val="0"/>
          <w:marTop w:val="0"/>
          <w:marBottom w:val="0"/>
          <w:divBdr>
            <w:top w:val="none" w:sz="0" w:space="0" w:color="auto"/>
            <w:left w:val="none" w:sz="0" w:space="0" w:color="auto"/>
            <w:bottom w:val="none" w:sz="0" w:space="0" w:color="auto"/>
            <w:right w:val="none" w:sz="0" w:space="0" w:color="auto"/>
          </w:divBdr>
        </w:div>
        <w:div w:id="158230409">
          <w:marLeft w:val="0"/>
          <w:marRight w:val="0"/>
          <w:marTop w:val="0"/>
          <w:marBottom w:val="0"/>
          <w:divBdr>
            <w:top w:val="none" w:sz="0" w:space="0" w:color="auto"/>
            <w:left w:val="none" w:sz="0" w:space="0" w:color="auto"/>
            <w:bottom w:val="none" w:sz="0" w:space="0" w:color="auto"/>
            <w:right w:val="none" w:sz="0" w:space="0" w:color="auto"/>
          </w:divBdr>
        </w:div>
        <w:div w:id="615136488">
          <w:marLeft w:val="0"/>
          <w:marRight w:val="0"/>
          <w:marTop w:val="0"/>
          <w:marBottom w:val="0"/>
          <w:divBdr>
            <w:top w:val="none" w:sz="0" w:space="0" w:color="auto"/>
            <w:left w:val="none" w:sz="0" w:space="0" w:color="auto"/>
            <w:bottom w:val="none" w:sz="0" w:space="0" w:color="auto"/>
            <w:right w:val="none" w:sz="0" w:space="0" w:color="auto"/>
          </w:divBdr>
        </w:div>
        <w:div w:id="622735907">
          <w:marLeft w:val="0"/>
          <w:marRight w:val="0"/>
          <w:marTop w:val="0"/>
          <w:marBottom w:val="0"/>
          <w:divBdr>
            <w:top w:val="none" w:sz="0" w:space="0" w:color="auto"/>
            <w:left w:val="none" w:sz="0" w:space="0" w:color="auto"/>
            <w:bottom w:val="none" w:sz="0" w:space="0" w:color="auto"/>
            <w:right w:val="none" w:sz="0" w:space="0" w:color="auto"/>
          </w:divBdr>
        </w:div>
        <w:div w:id="1829862554">
          <w:marLeft w:val="0"/>
          <w:marRight w:val="0"/>
          <w:marTop w:val="0"/>
          <w:marBottom w:val="0"/>
          <w:divBdr>
            <w:top w:val="none" w:sz="0" w:space="0" w:color="auto"/>
            <w:left w:val="none" w:sz="0" w:space="0" w:color="auto"/>
            <w:bottom w:val="none" w:sz="0" w:space="0" w:color="auto"/>
            <w:right w:val="none" w:sz="0" w:space="0" w:color="auto"/>
          </w:divBdr>
        </w:div>
        <w:div w:id="1572346632">
          <w:marLeft w:val="0"/>
          <w:marRight w:val="0"/>
          <w:marTop w:val="0"/>
          <w:marBottom w:val="0"/>
          <w:divBdr>
            <w:top w:val="none" w:sz="0" w:space="0" w:color="auto"/>
            <w:left w:val="none" w:sz="0" w:space="0" w:color="auto"/>
            <w:bottom w:val="none" w:sz="0" w:space="0" w:color="auto"/>
            <w:right w:val="none" w:sz="0" w:space="0" w:color="auto"/>
          </w:divBdr>
        </w:div>
        <w:div w:id="238057804">
          <w:marLeft w:val="0"/>
          <w:marRight w:val="0"/>
          <w:marTop w:val="0"/>
          <w:marBottom w:val="0"/>
          <w:divBdr>
            <w:top w:val="none" w:sz="0" w:space="0" w:color="auto"/>
            <w:left w:val="none" w:sz="0" w:space="0" w:color="auto"/>
            <w:bottom w:val="none" w:sz="0" w:space="0" w:color="auto"/>
            <w:right w:val="none" w:sz="0" w:space="0" w:color="auto"/>
          </w:divBdr>
        </w:div>
        <w:div w:id="243417620">
          <w:marLeft w:val="0"/>
          <w:marRight w:val="0"/>
          <w:marTop w:val="0"/>
          <w:marBottom w:val="0"/>
          <w:divBdr>
            <w:top w:val="none" w:sz="0" w:space="0" w:color="auto"/>
            <w:left w:val="none" w:sz="0" w:space="0" w:color="auto"/>
            <w:bottom w:val="none" w:sz="0" w:space="0" w:color="auto"/>
            <w:right w:val="none" w:sz="0" w:space="0" w:color="auto"/>
          </w:divBdr>
        </w:div>
        <w:div w:id="174343194">
          <w:marLeft w:val="0"/>
          <w:marRight w:val="0"/>
          <w:marTop w:val="0"/>
          <w:marBottom w:val="0"/>
          <w:divBdr>
            <w:top w:val="none" w:sz="0" w:space="0" w:color="auto"/>
            <w:left w:val="none" w:sz="0" w:space="0" w:color="auto"/>
            <w:bottom w:val="none" w:sz="0" w:space="0" w:color="auto"/>
            <w:right w:val="none" w:sz="0" w:space="0" w:color="auto"/>
          </w:divBdr>
        </w:div>
        <w:div w:id="1208638135">
          <w:marLeft w:val="0"/>
          <w:marRight w:val="0"/>
          <w:marTop w:val="0"/>
          <w:marBottom w:val="0"/>
          <w:divBdr>
            <w:top w:val="none" w:sz="0" w:space="0" w:color="auto"/>
            <w:left w:val="none" w:sz="0" w:space="0" w:color="auto"/>
            <w:bottom w:val="none" w:sz="0" w:space="0" w:color="auto"/>
            <w:right w:val="none" w:sz="0" w:space="0" w:color="auto"/>
          </w:divBdr>
        </w:div>
        <w:div w:id="805665170">
          <w:marLeft w:val="0"/>
          <w:marRight w:val="0"/>
          <w:marTop w:val="0"/>
          <w:marBottom w:val="0"/>
          <w:divBdr>
            <w:top w:val="none" w:sz="0" w:space="0" w:color="auto"/>
            <w:left w:val="none" w:sz="0" w:space="0" w:color="auto"/>
            <w:bottom w:val="none" w:sz="0" w:space="0" w:color="auto"/>
            <w:right w:val="none" w:sz="0" w:space="0" w:color="auto"/>
          </w:divBdr>
        </w:div>
        <w:div w:id="29956956">
          <w:marLeft w:val="0"/>
          <w:marRight w:val="0"/>
          <w:marTop w:val="0"/>
          <w:marBottom w:val="0"/>
          <w:divBdr>
            <w:top w:val="none" w:sz="0" w:space="0" w:color="auto"/>
            <w:left w:val="none" w:sz="0" w:space="0" w:color="auto"/>
            <w:bottom w:val="none" w:sz="0" w:space="0" w:color="auto"/>
            <w:right w:val="none" w:sz="0" w:space="0" w:color="auto"/>
          </w:divBdr>
        </w:div>
        <w:div w:id="471600439">
          <w:marLeft w:val="0"/>
          <w:marRight w:val="0"/>
          <w:marTop w:val="0"/>
          <w:marBottom w:val="0"/>
          <w:divBdr>
            <w:top w:val="none" w:sz="0" w:space="0" w:color="auto"/>
            <w:left w:val="none" w:sz="0" w:space="0" w:color="auto"/>
            <w:bottom w:val="none" w:sz="0" w:space="0" w:color="auto"/>
            <w:right w:val="none" w:sz="0" w:space="0" w:color="auto"/>
          </w:divBdr>
        </w:div>
        <w:div w:id="49152104">
          <w:marLeft w:val="0"/>
          <w:marRight w:val="0"/>
          <w:marTop w:val="0"/>
          <w:marBottom w:val="0"/>
          <w:divBdr>
            <w:top w:val="none" w:sz="0" w:space="0" w:color="auto"/>
            <w:left w:val="none" w:sz="0" w:space="0" w:color="auto"/>
            <w:bottom w:val="none" w:sz="0" w:space="0" w:color="auto"/>
            <w:right w:val="none" w:sz="0" w:space="0" w:color="auto"/>
          </w:divBdr>
        </w:div>
        <w:div w:id="671568228">
          <w:marLeft w:val="0"/>
          <w:marRight w:val="0"/>
          <w:marTop w:val="0"/>
          <w:marBottom w:val="0"/>
          <w:divBdr>
            <w:top w:val="none" w:sz="0" w:space="0" w:color="auto"/>
            <w:left w:val="none" w:sz="0" w:space="0" w:color="auto"/>
            <w:bottom w:val="none" w:sz="0" w:space="0" w:color="auto"/>
            <w:right w:val="none" w:sz="0" w:space="0" w:color="auto"/>
          </w:divBdr>
        </w:div>
        <w:div w:id="2108622359">
          <w:marLeft w:val="0"/>
          <w:marRight w:val="0"/>
          <w:marTop w:val="0"/>
          <w:marBottom w:val="0"/>
          <w:divBdr>
            <w:top w:val="none" w:sz="0" w:space="0" w:color="auto"/>
            <w:left w:val="none" w:sz="0" w:space="0" w:color="auto"/>
            <w:bottom w:val="none" w:sz="0" w:space="0" w:color="auto"/>
            <w:right w:val="none" w:sz="0" w:space="0" w:color="auto"/>
          </w:divBdr>
        </w:div>
        <w:div w:id="970013125">
          <w:marLeft w:val="0"/>
          <w:marRight w:val="0"/>
          <w:marTop w:val="0"/>
          <w:marBottom w:val="0"/>
          <w:divBdr>
            <w:top w:val="none" w:sz="0" w:space="0" w:color="auto"/>
            <w:left w:val="none" w:sz="0" w:space="0" w:color="auto"/>
            <w:bottom w:val="none" w:sz="0" w:space="0" w:color="auto"/>
            <w:right w:val="none" w:sz="0" w:space="0" w:color="auto"/>
          </w:divBdr>
        </w:div>
        <w:div w:id="1450855919">
          <w:marLeft w:val="0"/>
          <w:marRight w:val="0"/>
          <w:marTop w:val="0"/>
          <w:marBottom w:val="0"/>
          <w:divBdr>
            <w:top w:val="none" w:sz="0" w:space="0" w:color="auto"/>
            <w:left w:val="none" w:sz="0" w:space="0" w:color="auto"/>
            <w:bottom w:val="none" w:sz="0" w:space="0" w:color="auto"/>
            <w:right w:val="none" w:sz="0" w:space="0" w:color="auto"/>
          </w:divBdr>
        </w:div>
        <w:div w:id="1460032537">
          <w:marLeft w:val="0"/>
          <w:marRight w:val="0"/>
          <w:marTop w:val="0"/>
          <w:marBottom w:val="0"/>
          <w:divBdr>
            <w:top w:val="none" w:sz="0" w:space="0" w:color="auto"/>
            <w:left w:val="none" w:sz="0" w:space="0" w:color="auto"/>
            <w:bottom w:val="none" w:sz="0" w:space="0" w:color="auto"/>
            <w:right w:val="none" w:sz="0" w:space="0" w:color="auto"/>
          </w:divBdr>
        </w:div>
        <w:div w:id="1565531672">
          <w:marLeft w:val="0"/>
          <w:marRight w:val="0"/>
          <w:marTop w:val="0"/>
          <w:marBottom w:val="0"/>
          <w:divBdr>
            <w:top w:val="none" w:sz="0" w:space="0" w:color="auto"/>
            <w:left w:val="none" w:sz="0" w:space="0" w:color="auto"/>
            <w:bottom w:val="none" w:sz="0" w:space="0" w:color="auto"/>
            <w:right w:val="none" w:sz="0" w:space="0" w:color="auto"/>
          </w:divBdr>
        </w:div>
        <w:div w:id="160973370">
          <w:marLeft w:val="0"/>
          <w:marRight w:val="0"/>
          <w:marTop w:val="0"/>
          <w:marBottom w:val="0"/>
          <w:divBdr>
            <w:top w:val="none" w:sz="0" w:space="0" w:color="auto"/>
            <w:left w:val="none" w:sz="0" w:space="0" w:color="auto"/>
            <w:bottom w:val="none" w:sz="0" w:space="0" w:color="auto"/>
            <w:right w:val="none" w:sz="0" w:space="0" w:color="auto"/>
          </w:divBdr>
        </w:div>
        <w:div w:id="1013411013">
          <w:marLeft w:val="0"/>
          <w:marRight w:val="0"/>
          <w:marTop w:val="0"/>
          <w:marBottom w:val="0"/>
          <w:divBdr>
            <w:top w:val="none" w:sz="0" w:space="0" w:color="auto"/>
            <w:left w:val="none" w:sz="0" w:space="0" w:color="auto"/>
            <w:bottom w:val="none" w:sz="0" w:space="0" w:color="auto"/>
            <w:right w:val="none" w:sz="0" w:space="0" w:color="auto"/>
          </w:divBdr>
        </w:div>
        <w:div w:id="1963028430">
          <w:marLeft w:val="0"/>
          <w:marRight w:val="0"/>
          <w:marTop w:val="0"/>
          <w:marBottom w:val="0"/>
          <w:divBdr>
            <w:top w:val="none" w:sz="0" w:space="0" w:color="auto"/>
            <w:left w:val="none" w:sz="0" w:space="0" w:color="auto"/>
            <w:bottom w:val="none" w:sz="0" w:space="0" w:color="auto"/>
            <w:right w:val="none" w:sz="0" w:space="0" w:color="auto"/>
          </w:divBdr>
        </w:div>
        <w:div w:id="1728916823">
          <w:marLeft w:val="0"/>
          <w:marRight w:val="0"/>
          <w:marTop w:val="0"/>
          <w:marBottom w:val="0"/>
          <w:divBdr>
            <w:top w:val="none" w:sz="0" w:space="0" w:color="auto"/>
            <w:left w:val="none" w:sz="0" w:space="0" w:color="auto"/>
            <w:bottom w:val="none" w:sz="0" w:space="0" w:color="auto"/>
            <w:right w:val="none" w:sz="0" w:space="0" w:color="auto"/>
          </w:divBdr>
        </w:div>
        <w:div w:id="2128355211">
          <w:marLeft w:val="0"/>
          <w:marRight w:val="0"/>
          <w:marTop w:val="0"/>
          <w:marBottom w:val="0"/>
          <w:divBdr>
            <w:top w:val="none" w:sz="0" w:space="0" w:color="auto"/>
            <w:left w:val="none" w:sz="0" w:space="0" w:color="auto"/>
            <w:bottom w:val="none" w:sz="0" w:space="0" w:color="auto"/>
            <w:right w:val="none" w:sz="0" w:space="0" w:color="auto"/>
          </w:divBdr>
        </w:div>
        <w:div w:id="498154594">
          <w:marLeft w:val="0"/>
          <w:marRight w:val="0"/>
          <w:marTop w:val="0"/>
          <w:marBottom w:val="0"/>
          <w:divBdr>
            <w:top w:val="none" w:sz="0" w:space="0" w:color="auto"/>
            <w:left w:val="none" w:sz="0" w:space="0" w:color="auto"/>
            <w:bottom w:val="none" w:sz="0" w:space="0" w:color="auto"/>
            <w:right w:val="none" w:sz="0" w:space="0" w:color="auto"/>
          </w:divBdr>
        </w:div>
        <w:div w:id="470488412">
          <w:marLeft w:val="0"/>
          <w:marRight w:val="0"/>
          <w:marTop w:val="0"/>
          <w:marBottom w:val="0"/>
          <w:divBdr>
            <w:top w:val="none" w:sz="0" w:space="0" w:color="auto"/>
            <w:left w:val="none" w:sz="0" w:space="0" w:color="auto"/>
            <w:bottom w:val="none" w:sz="0" w:space="0" w:color="auto"/>
            <w:right w:val="none" w:sz="0" w:space="0" w:color="auto"/>
          </w:divBdr>
        </w:div>
        <w:div w:id="43986032">
          <w:marLeft w:val="0"/>
          <w:marRight w:val="0"/>
          <w:marTop w:val="0"/>
          <w:marBottom w:val="0"/>
          <w:divBdr>
            <w:top w:val="none" w:sz="0" w:space="0" w:color="auto"/>
            <w:left w:val="none" w:sz="0" w:space="0" w:color="auto"/>
            <w:bottom w:val="none" w:sz="0" w:space="0" w:color="auto"/>
            <w:right w:val="none" w:sz="0" w:space="0" w:color="auto"/>
          </w:divBdr>
        </w:div>
        <w:div w:id="1719696479">
          <w:marLeft w:val="0"/>
          <w:marRight w:val="0"/>
          <w:marTop w:val="0"/>
          <w:marBottom w:val="0"/>
          <w:divBdr>
            <w:top w:val="none" w:sz="0" w:space="0" w:color="auto"/>
            <w:left w:val="none" w:sz="0" w:space="0" w:color="auto"/>
            <w:bottom w:val="none" w:sz="0" w:space="0" w:color="auto"/>
            <w:right w:val="none" w:sz="0" w:space="0" w:color="auto"/>
          </w:divBdr>
        </w:div>
        <w:div w:id="68773818">
          <w:marLeft w:val="0"/>
          <w:marRight w:val="0"/>
          <w:marTop w:val="0"/>
          <w:marBottom w:val="0"/>
          <w:divBdr>
            <w:top w:val="none" w:sz="0" w:space="0" w:color="auto"/>
            <w:left w:val="none" w:sz="0" w:space="0" w:color="auto"/>
            <w:bottom w:val="none" w:sz="0" w:space="0" w:color="auto"/>
            <w:right w:val="none" w:sz="0" w:space="0" w:color="auto"/>
          </w:divBdr>
        </w:div>
        <w:div w:id="1718625717">
          <w:marLeft w:val="0"/>
          <w:marRight w:val="0"/>
          <w:marTop w:val="0"/>
          <w:marBottom w:val="0"/>
          <w:divBdr>
            <w:top w:val="none" w:sz="0" w:space="0" w:color="auto"/>
            <w:left w:val="none" w:sz="0" w:space="0" w:color="auto"/>
            <w:bottom w:val="none" w:sz="0" w:space="0" w:color="auto"/>
            <w:right w:val="none" w:sz="0" w:space="0" w:color="auto"/>
          </w:divBdr>
        </w:div>
        <w:div w:id="520436842">
          <w:marLeft w:val="0"/>
          <w:marRight w:val="0"/>
          <w:marTop w:val="0"/>
          <w:marBottom w:val="0"/>
          <w:divBdr>
            <w:top w:val="none" w:sz="0" w:space="0" w:color="auto"/>
            <w:left w:val="none" w:sz="0" w:space="0" w:color="auto"/>
            <w:bottom w:val="none" w:sz="0" w:space="0" w:color="auto"/>
            <w:right w:val="none" w:sz="0" w:space="0" w:color="auto"/>
          </w:divBdr>
        </w:div>
        <w:div w:id="1424717264">
          <w:marLeft w:val="0"/>
          <w:marRight w:val="0"/>
          <w:marTop w:val="0"/>
          <w:marBottom w:val="0"/>
          <w:divBdr>
            <w:top w:val="none" w:sz="0" w:space="0" w:color="auto"/>
            <w:left w:val="none" w:sz="0" w:space="0" w:color="auto"/>
            <w:bottom w:val="none" w:sz="0" w:space="0" w:color="auto"/>
            <w:right w:val="none" w:sz="0" w:space="0" w:color="auto"/>
          </w:divBdr>
        </w:div>
        <w:div w:id="1607615341">
          <w:marLeft w:val="0"/>
          <w:marRight w:val="0"/>
          <w:marTop w:val="0"/>
          <w:marBottom w:val="0"/>
          <w:divBdr>
            <w:top w:val="none" w:sz="0" w:space="0" w:color="auto"/>
            <w:left w:val="none" w:sz="0" w:space="0" w:color="auto"/>
            <w:bottom w:val="none" w:sz="0" w:space="0" w:color="auto"/>
            <w:right w:val="none" w:sz="0" w:space="0" w:color="auto"/>
          </w:divBdr>
        </w:div>
        <w:div w:id="1180462742">
          <w:marLeft w:val="0"/>
          <w:marRight w:val="0"/>
          <w:marTop w:val="0"/>
          <w:marBottom w:val="0"/>
          <w:divBdr>
            <w:top w:val="none" w:sz="0" w:space="0" w:color="auto"/>
            <w:left w:val="none" w:sz="0" w:space="0" w:color="auto"/>
            <w:bottom w:val="none" w:sz="0" w:space="0" w:color="auto"/>
            <w:right w:val="none" w:sz="0" w:space="0" w:color="auto"/>
          </w:divBdr>
        </w:div>
        <w:div w:id="226769446">
          <w:marLeft w:val="0"/>
          <w:marRight w:val="0"/>
          <w:marTop w:val="0"/>
          <w:marBottom w:val="0"/>
          <w:divBdr>
            <w:top w:val="none" w:sz="0" w:space="0" w:color="auto"/>
            <w:left w:val="none" w:sz="0" w:space="0" w:color="auto"/>
            <w:bottom w:val="none" w:sz="0" w:space="0" w:color="auto"/>
            <w:right w:val="none" w:sz="0" w:space="0" w:color="auto"/>
          </w:divBdr>
        </w:div>
        <w:div w:id="1272202242">
          <w:marLeft w:val="0"/>
          <w:marRight w:val="0"/>
          <w:marTop w:val="0"/>
          <w:marBottom w:val="0"/>
          <w:divBdr>
            <w:top w:val="none" w:sz="0" w:space="0" w:color="auto"/>
            <w:left w:val="none" w:sz="0" w:space="0" w:color="auto"/>
            <w:bottom w:val="none" w:sz="0" w:space="0" w:color="auto"/>
            <w:right w:val="none" w:sz="0" w:space="0" w:color="auto"/>
          </w:divBdr>
        </w:div>
        <w:div w:id="401027747">
          <w:marLeft w:val="0"/>
          <w:marRight w:val="0"/>
          <w:marTop w:val="0"/>
          <w:marBottom w:val="0"/>
          <w:divBdr>
            <w:top w:val="none" w:sz="0" w:space="0" w:color="auto"/>
            <w:left w:val="none" w:sz="0" w:space="0" w:color="auto"/>
            <w:bottom w:val="none" w:sz="0" w:space="0" w:color="auto"/>
            <w:right w:val="none" w:sz="0" w:space="0" w:color="auto"/>
          </w:divBdr>
        </w:div>
        <w:div w:id="711688161">
          <w:marLeft w:val="0"/>
          <w:marRight w:val="0"/>
          <w:marTop w:val="0"/>
          <w:marBottom w:val="0"/>
          <w:divBdr>
            <w:top w:val="none" w:sz="0" w:space="0" w:color="auto"/>
            <w:left w:val="none" w:sz="0" w:space="0" w:color="auto"/>
            <w:bottom w:val="none" w:sz="0" w:space="0" w:color="auto"/>
            <w:right w:val="none" w:sz="0" w:space="0" w:color="auto"/>
          </w:divBdr>
        </w:div>
        <w:div w:id="2037000856">
          <w:marLeft w:val="0"/>
          <w:marRight w:val="0"/>
          <w:marTop w:val="0"/>
          <w:marBottom w:val="0"/>
          <w:divBdr>
            <w:top w:val="none" w:sz="0" w:space="0" w:color="auto"/>
            <w:left w:val="none" w:sz="0" w:space="0" w:color="auto"/>
            <w:bottom w:val="none" w:sz="0" w:space="0" w:color="auto"/>
            <w:right w:val="none" w:sz="0" w:space="0" w:color="auto"/>
          </w:divBdr>
        </w:div>
        <w:div w:id="764959131">
          <w:marLeft w:val="0"/>
          <w:marRight w:val="0"/>
          <w:marTop w:val="0"/>
          <w:marBottom w:val="0"/>
          <w:divBdr>
            <w:top w:val="none" w:sz="0" w:space="0" w:color="auto"/>
            <w:left w:val="none" w:sz="0" w:space="0" w:color="auto"/>
            <w:bottom w:val="none" w:sz="0" w:space="0" w:color="auto"/>
            <w:right w:val="none" w:sz="0" w:space="0" w:color="auto"/>
          </w:divBdr>
        </w:div>
        <w:div w:id="580143486">
          <w:marLeft w:val="0"/>
          <w:marRight w:val="0"/>
          <w:marTop w:val="0"/>
          <w:marBottom w:val="0"/>
          <w:divBdr>
            <w:top w:val="none" w:sz="0" w:space="0" w:color="auto"/>
            <w:left w:val="none" w:sz="0" w:space="0" w:color="auto"/>
            <w:bottom w:val="none" w:sz="0" w:space="0" w:color="auto"/>
            <w:right w:val="none" w:sz="0" w:space="0" w:color="auto"/>
          </w:divBdr>
        </w:div>
        <w:div w:id="227156988">
          <w:marLeft w:val="0"/>
          <w:marRight w:val="0"/>
          <w:marTop w:val="0"/>
          <w:marBottom w:val="0"/>
          <w:divBdr>
            <w:top w:val="none" w:sz="0" w:space="0" w:color="auto"/>
            <w:left w:val="none" w:sz="0" w:space="0" w:color="auto"/>
            <w:bottom w:val="none" w:sz="0" w:space="0" w:color="auto"/>
            <w:right w:val="none" w:sz="0" w:space="0" w:color="auto"/>
          </w:divBdr>
        </w:div>
        <w:div w:id="254363070">
          <w:marLeft w:val="0"/>
          <w:marRight w:val="0"/>
          <w:marTop w:val="0"/>
          <w:marBottom w:val="0"/>
          <w:divBdr>
            <w:top w:val="none" w:sz="0" w:space="0" w:color="auto"/>
            <w:left w:val="none" w:sz="0" w:space="0" w:color="auto"/>
            <w:bottom w:val="none" w:sz="0" w:space="0" w:color="auto"/>
            <w:right w:val="none" w:sz="0" w:space="0" w:color="auto"/>
          </w:divBdr>
        </w:div>
        <w:div w:id="594630409">
          <w:marLeft w:val="0"/>
          <w:marRight w:val="0"/>
          <w:marTop w:val="0"/>
          <w:marBottom w:val="0"/>
          <w:divBdr>
            <w:top w:val="none" w:sz="0" w:space="0" w:color="auto"/>
            <w:left w:val="none" w:sz="0" w:space="0" w:color="auto"/>
            <w:bottom w:val="none" w:sz="0" w:space="0" w:color="auto"/>
            <w:right w:val="none" w:sz="0" w:space="0" w:color="auto"/>
          </w:divBdr>
        </w:div>
        <w:div w:id="638002596">
          <w:marLeft w:val="0"/>
          <w:marRight w:val="0"/>
          <w:marTop w:val="0"/>
          <w:marBottom w:val="0"/>
          <w:divBdr>
            <w:top w:val="none" w:sz="0" w:space="0" w:color="auto"/>
            <w:left w:val="none" w:sz="0" w:space="0" w:color="auto"/>
            <w:bottom w:val="none" w:sz="0" w:space="0" w:color="auto"/>
            <w:right w:val="none" w:sz="0" w:space="0" w:color="auto"/>
          </w:divBdr>
        </w:div>
        <w:div w:id="202716327">
          <w:marLeft w:val="0"/>
          <w:marRight w:val="0"/>
          <w:marTop w:val="0"/>
          <w:marBottom w:val="0"/>
          <w:divBdr>
            <w:top w:val="none" w:sz="0" w:space="0" w:color="auto"/>
            <w:left w:val="none" w:sz="0" w:space="0" w:color="auto"/>
            <w:bottom w:val="none" w:sz="0" w:space="0" w:color="auto"/>
            <w:right w:val="none" w:sz="0" w:space="0" w:color="auto"/>
          </w:divBdr>
        </w:div>
        <w:div w:id="1866795705">
          <w:marLeft w:val="0"/>
          <w:marRight w:val="0"/>
          <w:marTop w:val="0"/>
          <w:marBottom w:val="0"/>
          <w:divBdr>
            <w:top w:val="none" w:sz="0" w:space="0" w:color="auto"/>
            <w:left w:val="none" w:sz="0" w:space="0" w:color="auto"/>
            <w:bottom w:val="none" w:sz="0" w:space="0" w:color="auto"/>
            <w:right w:val="none" w:sz="0" w:space="0" w:color="auto"/>
          </w:divBdr>
        </w:div>
        <w:div w:id="1679191222">
          <w:marLeft w:val="0"/>
          <w:marRight w:val="0"/>
          <w:marTop w:val="0"/>
          <w:marBottom w:val="0"/>
          <w:divBdr>
            <w:top w:val="none" w:sz="0" w:space="0" w:color="auto"/>
            <w:left w:val="none" w:sz="0" w:space="0" w:color="auto"/>
            <w:bottom w:val="none" w:sz="0" w:space="0" w:color="auto"/>
            <w:right w:val="none" w:sz="0" w:space="0" w:color="auto"/>
          </w:divBdr>
        </w:div>
        <w:div w:id="623535269">
          <w:marLeft w:val="0"/>
          <w:marRight w:val="0"/>
          <w:marTop w:val="0"/>
          <w:marBottom w:val="0"/>
          <w:divBdr>
            <w:top w:val="none" w:sz="0" w:space="0" w:color="auto"/>
            <w:left w:val="none" w:sz="0" w:space="0" w:color="auto"/>
            <w:bottom w:val="none" w:sz="0" w:space="0" w:color="auto"/>
            <w:right w:val="none" w:sz="0" w:space="0" w:color="auto"/>
          </w:divBdr>
        </w:div>
        <w:div w:id="784732739">
          <w:marLeft w:val="0"/>
          <w:marRight w:val="0"/>
          <w:marTop w:val="0"/>
          <w:marBottom w:val="0"/>
          <w:divBdr>
            <w:top w:val="none" w:sz="0" w:space="0" w:color="auto"/>
            <w:left w:val="none" w:sz="0" w:space="0" w:color="auto"/>
            <w:bottom w:val="none" w:sz="0" w:space="0" w:color="auto"/>
            <w:right w:val="none" w:sz="0" w:space="0" w:color="auto"/>
          </w:divBdr>
        </w:div>
        <w:div w:id="510219851">
          <w:marLeft w:val="0"/>
          <w:marRight w:val="0"/>
          <w:marTop w:val="0"/>
          <w:marBottom w:val="0"/>
          <w:divBdr>
            <w:top w:val="none" w:sz="0" w:space="0" w:color="auto"/>
            <w:left w:val="none" w:sz="0" w:space="0" w:color="auto"/>
            <w:bottom w:val="none" w:sz="0" w:space="0" w:color="auto"/>
            <w:right w:val="none" w:sz="0" w:space="0" w:color="auto"/>
          </w:divBdr>
        </w:div>
        <w:div w:id="702512331">
          <w:marLeft w:val="0"/>
          <w:marRight w:val="0"/>
          <w:marTop w:val="0"/>
          <w:marBottom w:val="0"/>
          <w:divBdr>
            <w:top w:val="none" w:sz="0" w:space="0" w:color="auto"/>
            <w:left w:val="none" w:sz="0" w:space="0" w:color="auto"/>
            <w:bottom w:val="none" w:sz="0" w:space="0" w:color="auto"/>
            <w:right w:val="none" w:sz="0" w:space="0" w:color="auto"/>
          </w:divBdr>
        </w:div>
        <w:div w:id="783577926">
          <w:marLeft w:val="0"/>
          <w:marRight w:val="0"/>
          <w:marTop w:val="0"/>
          <w:marBottom w:val="0"/>
          <w:divBdr>
            <w:top w:val="none" w:sz="0" w:space="0" w:color="auto"/>
            <w:left w:val="none" w:sz="0" w:space="0" w:color="auto"/>
            <w:bottom w:val="none" w:sz="0" w:space="0" w:color="auto"/>
            <w:right w:val="none" w:sz="0" w:space="0" w:color="auto"/>
          </w:divBdr>
        </w:div>
        <w:div w:id="27686142">
          <w:marLeft w:val="0"/>
          <w:marRight w:val="0"/>
          <w:marTop w:val="0"/>
          <w:marBottom w:val="0"/>
          <w:divBdr>
            <w:top w:val="none" w:sz="0" w:space="0" w:color="auto"/>
            <w:left w:val="none" w:sz="0" w:space="0" w:color="auto"/>
            <w:bottom w:val="none" w:sz="0" w:space="0" w:color="auto"/>
            <w:right w:val="none" w:sz="0" w:space="0" w:color="auto"/>
          </w:divBdr>
        </w:div>
        <w:div w:id="1439564583">
          <w:marLeft w:val="0"/>
          <w:marRight w:val="0"/>
          <w:marTop w:val="0"/>
          <w:marBottom w:val="0"/>
          <w:divBdr>
            <w:top w:val="none" w:sz="0" w:space="0" w:color="auto"/>
            <w:left w:val="none" w:sz="0" w:space="0" w:color="auto"/>
            <w:bottom w:val="none" w:sz="0" w:space="0" w:color="auto"/>
            <w:right w:val="none" w:sz="0" w:space="0" w:color="auto"/>
          </w:divBdr>
        </w:div>
        <w:div w:id="1704401659">
          <w:marLeft w:val="0"/>
          <w:marRight w:val="0"/>
          <w:marTop w:val="0"/>
          <w:marBottom w:val="0"/>
          <w:divBdr>
            <w:top w:val="none" w:sz="0" w:space="0" w:color="auto"/>
            <w:left w:val="none" w:sz="0" w:space="0" w:color="auto"/>
            <w:bottom w:val="none" w:sz="0" w:space="0" w:color="auto"/>
            <w:right w:val="none" w:sz="0" w:space="0" w:color="auto"/>
          </w:divBdr>
        </w:div>
        <w:div w:id="272908891">
          <w:marLeft w:val="0"/>
          <w:marRight w:val="0"/>
          <w:marTop w:val="0"/>
          <w:marBottom w:val="0"/>
          <w:divBdr>
            <w:top w:val="none" w:sz="0" w:space="0" w:color="auto"/>
            <w:left w:val="none" w:sz="0" w:space="0" w:color="auto"/>
            <w:bottom w:val="none" w:sz="0" w:space="0" w:color="auto"/>
            <w:right w:val="none" w:sz="0" w:space="0" w:color="auto"/>
          </w:divBdr>
        </w:div>
        <w:div w:id="808131513">
          <w:marLeft w:val="0"/>
          <w:marRight w:val="0"/>
          <w:marTop w:val="0"/>
          <w:marBottom w:val="0"/>
          <w:divBdr>
            <w:top w:val="none" w:sz="0" w:space="0" w:color="auto"/>
            <w:left w:val="none" w:sz="0" w:space="0" w:color="auto"/>
            <w:bottom w:val="none" w:sz="0" w:space="0" w:color="auto"/>
            <w:right w:val="none" w:sz="0" w:space="0" w:color="auto"/>
          </w:divBdr>
        </w:div>
        <w:div w:id="214661208">
          <w:marLeft w:val="0"/>
          <w:marRight w:val="0"/>
          <w:marTop w:val="0"/>
          <w:marBottom w:val="0"/>
          <w:divBdr>
            <w:top w:val="none" w:sz="0" w:space="0" w:color="auto"/>
            <w:left w:val="none" w:sz="0" w:space="0" w:color="auto"/>
            <w:bottom w:val="none" w:sz="0" w:space="0" w:color="auto"/>
            <w:right w:val="none" w:sz="0" w:space="0" w:color="auto"/>
          </w:divBdr>
        </w:div>
        <w:div w:id="55975098">
          <w:marLeft w:val="0"/>
          <w:marRight w:val="0"/>
          <w:marTop w:val="0"/>
          <w:marBottom w:val="0"/>
          <w:divBdr>
            <w:top w:val="none" w:sz="0" w:space="0" w:color="auto"/>
            <w:left w:val="none" w:sz="0" w:space="0" w:color="auto"/>
            <w:bottom w:val="none" w:sz="0" w:space="0" w:color="auto"/>
            <w:right w:val="none" w:sz="0" w:space="0" w:color="auto"/>
          </w:divBdr>
        </w:div>
        <w:div w:id="563950335">
          <w:marLeft w:val="0"/>
          <w:marRight w:val="0"/>
          <w:marTop w:val="0"/>
          <w:marBottom w:val="0"/>
          <w:divBdr>
            <w:top w:val="none" w:sz="0" w:space="0" w:color="auto"/>
            <w:left w:val="none" w:sz="0" w:space="0" w:color="auto"/>
            <w:bottom w:val="none" w:sz="0" w:space="0" w:color="auto"/>
            <w:right w:val="none" w:sz="0" w:space="0" w:color="auto"/>
          </w:divBdr>
        </w:div>
        <w:div w:id="132334607">
          <w:marLeft w:val="0"/>
          <w:marRight w:val="0"/>
          <w:marTop w:val="0"/>
          <w:marBottom w:val="0"/>
          <w:divBdr>
            <w:top w:val="none" w:sz="0" w:space="0" w:color="auto"/>
            <w:left w:val="none" w:sz="0" w:space="0" w:color="auto"/>
            <w:bottom w:val="none" w:sz="0" w:space="0" w:color="auto"/>
            <w:right w:val="none" w:sz="0" w:space="0" w:color="auto"/>
          </w:divBdr>
        </w:div>
        <w:div w:id="103311356">
          <w:marLeft w:val="0"/>
          <w:marRight w:val="0"/>
          <w:marTop w:val="0"/>
          <w:marBottom w:val="0"/>
          <w:divBdr>
            <w:top w:val="none" w:sz="0" w:space="0" w:color="auto"/>
            <w:left w:val="none" w:sz="0" w:space="0" w:color="auto"/>
            <w:bottom w:val="none" w:sz="0" w:space="0" w:color="auto"/>
            <w:right w:val="none" w:sz="0" w:space="0" w:color="auto"/>
          </w:divBdr>
          <w:divsChild>
            <w:div w:id="117991653">
              <w:marLeft w:val="0"/>
              <w:marRight w:val="0"/>
              <w:marTop w:val="0"/>
              <w:marBottom w:val="0"/>
              <w:divBdr>
                <w:top w:val="none" w:sz="0" w:space="0" w:color="auto"/>
                <w:left w:val="none" w:sz="0" w:space="0" w:color="auto"/>
                <w:bottom w:val="none" w:sz="0" w:space="0" w:color="auto"/>
                <w:right w:val="none" w:sz="0" w:space="0" w:color="auto"/>
              </w:divBdr>
            </w:div>
            <w:div w:id="788159362">
              <w:marLeft w:val="0"/>
              <w:marRight w:val="0"/>
              <w:marTop w:val="0"/>
              <w:marBottom w:val="0"/>
              <w:divBdr>
                <w:top w:val="none" w:sz="0" w:space="0" w:color="auto"/>
                <w:left w:val="none" w:sz="0" w:space="0" w:color="auto"/>
                <w:bottom w:val="none" w:sz="0" w:space="0" w:color="auto"/>
                <w:right w:val="none" w:sz="0" w:space="0" w:color="auto"/>
              </w:divBdr>
            </w:div>
            <w:div w:id="998115823">
              <w:marLeft w:val="0"/>
              <w:marRight w:val="0"/>
              <w:marTop w:val="0"/>
              <w:marBottom w:val="0"/>
              <w:divBdr>
                <w:top w:val="none" w:sz="0" w:space="0" w:color="auto"/>
                <w:left w:val="none" w:sz="0" w:space="0" w:color="auto"/>
                <w:bottom w:val="none" w:sz="0" w:space="0" w:color="auto"/>
                <w:right w:val="none" w:sz="0" w:space="0" w:color="auto"/>
              </w:divBdr>
            </w:div>
            <w:div w:id="754211385">
              <w:marLeft w:val="0"/>
              <w:marRight w:val="0"/>
              <w:marTop w:val="0"/>
              <w:marBottom w:val="0"/>
              <w:divBdr>
                <w:top w:val="none" w:sz="0" w:space="0" w:color="auto"/>
                <w:left w:val="none" w:sz="0" w:space="0" w:color="auto"/>
                <w:bottom w:val="none" w:sz="0" w:space="0" w:color="auto"/>
                <w:right w:val="none" w:sz="0" w:space="0" w:color="auto"/>
              </w:divBdr>
            </w:div>
            <w:div w:id="1706297588">
              <w:marLeft w:val="0"/>
              <w:marRight w:val="0"/>
              <w:marTop w:val="0"/>
              <w:marBottom w:val="0"/>
              <w:divBdr>
                <w:top w:val="none" w:sz="0" w:space="0" w:color="auto"/>
                <w:left w:val="none" w:sz="0" w:space="0" w:color="auto"/>
                <w:bottom w:val="none" w:sz="0" w:space="0" w:color="auto"/>
                <w:right w:val="none" w:sz="0" w:space="0" w:color="auto"/>
              </w:divBdr>
            </w:div>
          </w:divsChild>
        </w:div>
        <w:div w:id="1462386560">
          <w:marLeft w:val="0"/>
          <w:marRight w:val="0"/>
          <w:marTop w:val="0"/>
          <w:marBottom w:val="0"/>
          <w:divBdr>
            <w:top w:val="none" w:sz="0" w:space="0" w:color="auto"/>
            <w:left w:val="none" w:sz="0" w:space="0" w:color="auto"/>
            <w:bottom w:val="none" w:sz="0" w:space="0" w:color="auto"/>
            <w:right w:val="none" w:sz="0" w:space="0" w:color="auto"/>
          </w:divBdr>
        </w:div>
        <w:div w:id="623927030">
          <w:marLeft w:val="0"/>
          <w:marRight w:val="0"/>
          <w:marTop w:val="0"/>
          <w:marBottom w:val="0"/>
          <w:divBdr>
            <w:top w:val="none" w:sz="0" w:space="0" w:color="auto"/>
            <w:left w:val="none" w:sz="0" w:space="0" w:color="auto"/>
            <w:bottom w:val="none" w:sz="0" w:space="0" w:color="auto"/>
            <w:right w:val="none" w:sz="0" w:space="0" w:color="auto"/>
          </w:divBdr>
        </w:div>
        <w:div w:id="982075824">
          <w:marLeft w:val="0"/>
          <w:marRight w:val="0"/>
          <w:marTop w:val="0"/>
          <w:marBottom w:val="0"/>
          <w:divBdr>
            <w:top w:val="none" w:sz="0" w:space="0" w:color="auto"/>
            <w:left w:val="none" w:sz="0" w:space="0" w:color="auto"/>
            <w:bottom w:val="none" w:sz="0" w:space="0" w:color="auto"/>
            <w:right w:val="none" w:sz="0" w:space="0" w:color="auto"/>
          </w:divBdr>
        </w:div>
        <w:div w:id="2040858769">
          <w:marLeft w:val="0"/>
          <w:marRight w:val="0"/>
          <w:marTop w:val="0"/>
          <w:marBottom w:val="0"/>
          <w:divBdr>
            <w:top w:val="none" w:sz="0" w:space="0" w:color="auto"/>
            <w:left w:val="none" w:sz="0" w:space="0" w:color="auto"/>
            <w:bottom w:val="none" w:sz="0" w:space="0" w:color="auto"/>
            <w:right w:val="none" w:sz="0" w:space="0" w:color="auto"/>
          </w:divBdr>
        </w:div>
        <w:div w:id="674573259">
          <w:marLeft w:val="0"/>
          <w:marRight w:val="0"/>
          <w:marTop w:val="0"/>
          <w:marBottom w:val="0"/>
          <w:divBdr>
            <w:top w:val="none" w:sz="0" w:space="0" w:color="auto"/>
            <w:left w:val="none" w:sz="0" w:space="0" w:color="auto"/>
            <w:bottom w:val="none" w:sz="0" w:space="0" w:color="auto"/>
            <w:right w:val="none" w:sz="0" w:space="0" w:color="auto"/>
          </w:divBdr>
        </w:div>
        <w:div w:id="1359158746">
          <w:marLeft w:val="0"/>
          <w:marRight w:val="0"/>
          <w:marTop w:val="0"/>
          <w:marBottom w:val="0"/>
          <w:divBdr>
            <w:top w:val="none" w:sz="0" w:space="0" w:color="auto"/>
            <w:left w:val="none" w:sz="0" w:space="0" w:color="auto"/>
            <w:bottom w:val="none" w:sz="0" w:space="0" w:color="auto"/>
            <w:right w:val="none" w:sz="0" w:space="0" w:color="auto"/>
          </w:divBdr>
          <w:divsChild>
            <w:div w:id="1303149007">
              <w:marLeft w:val="0"/>
              <w:marRight w:val="0"/>
              <w:marTop w:val="0"/>
              <w:marBottom w:val="0"/>
              <w:divBdr>
                <w:top w:val="none" w:sz="0" w:space="0" w:color="auto"/>
                <w:left w:val="none" w:sz="0" w:space="0" w:color="auto"/>
                <w:bottom w:val="none" w:sz="0" w:space="0" w:color="auto"/>
                <w:right w:val="none" w:sz="0" w:space="0" w:color="auto"/>
              </w:divBdr>
            </w:div>
            <w:div w:id="929775810">
              <w:marLeft w:val="0"/>
              <w:marRight w:val="0"/>
              <w:marTop w:val="0"/>
              <w:marBottom w:val="0"/>
              <w:divBdr>
                <w:top w:val="none" w:sz="0" w:space="0" w:color="auto"/>
                <w:left w:val="none" w:sz="0" w:space="0" w:color="auto"/>
                <w:bottom w:val="none" w:sz="0" w:space="0" w:color="auto"/>
                <w:right w:val="none" w:sz="0" w:space="0" w:color="auto"/>
              </w:divBdr>
            </w:div>
            <w:div w:id="1875968190">
              <w:marLeft w:val="0"/>
              <w:marRight w:val="0"/>
              <w:marTop w:val="0"/>
              <w:marBottom w:val="0"/>
              <w:divBdr>
                <w:top w:val="none" w:sz="0" w:space="0" w:color="auto"/>
                <w:left w:val="none" w:sz="0" w:space="0" w:color="auto"/>
                <w:bottom w:val="none" w:sz="0" w:space="0" w:color="auto"/>
                <w:right w:val="none" w:sz="0" w:space="0" w:color="auto"/>
              </w:divBdr>
            </w:div>
            <w:div w:id="105587285">
              <w:marLeft w:val="0"/>
              <w:marRight w:val="0"/>
              <w:marTop w:val="0"/>
              <w:marBottom w:val="0"/>
              <w:divBdr>
                <w:top w:val="none" w:sz="0" w:space="0" w:color="auto"/>
                <w:left w:val="none" w:sz="0" w:space="0" w:color="auto"/>
                <w:bottom w:val="none" w:sz="0" w:space="0" w:color="auto"/>
                <w:right w:val="none" w:sz="0" w:space="0" w:color="auto"/>
              </w:divBdr>
            </w:div>
            <w:div w:id="620839322">
              <w:marLeft w:val="0"/>
              <w:marRight w:val="0"/>
              <w:marTop w:val="0"/>
              <w:marBottom w:val="0"/>
              <w:divBdr>
                <w:top w:val="none" w:sz="0" w:space="0" w:color="auto"/>
                <w:left w:val="none" w:sz="0" w:space="0" w:color="auto"/>
                <w:bottom w:val="none" w:sz="0" w:space="0" w:color="auto"/>
                <w:right w:val="none" w:sz="0" w:space="0" w:color="auto"/>
              </w:divBdr>
            </w:div>
          </w:divsChild>
        </w:div>
        <w:div w:id="1288201619">
          <w:marLeft w:val="0"/>
          <w:marRight w:val="0"/>
          <w:marTop w:val="0"/>
          <w:marBottom w:val="0"/>
          <w:divBdr>
            <w:top w:val="none" w:sz="0" w:space="0" w:color="auto"/>
            <w:left w:val="none" w:sz="0" w:space="0" w:color="auto"/>
            <w:bottom w:val="none" w:sz="0" w:space="0" w:color="auto"/>
            <w:right w:val="none" w:sz="0" w:space="0" w:color="auto"/>
          </w:divBdr>
        </w:div>
        <w:div w:id="1588226832">
          <w:marLeft w:val="0"/>
          <w:marRight w:val="0"/>
          <w:marTop w:val="0"/>
          <w:marBottom w:val="0"/>
          <w:divBdr>
            <w:top w:val="none" w:sz="0" w:space="0" w:color="auto"/>
            <w:left w:val="none" w:sz="0" w:space="0" w:color="auto"/>
            <w:bottom w:val="none" w:sz="0" w:space="0" w:color="auto"/>
            <w:right w:val="none" w:sz="0" w:space="0" w:color="auto"/>
          </w:divBdr>
        </w:div>
        <w:div w:id="1984893742">
          <w:marLeft w:val="0"/>
          <w:marRight w:val="0"/>
          <w:marTop w:val="0"/>
          <w:marBottom w:val="0"/>
          <w:divBdr>
            <w:top w:val="none" w:sz="0" w:space="0" w:color="auto"/>
            <w:left w:val="none" w:sz="0" w:space="0" w:color="auto"/>
            <w:bottom w:val="none" w:sz="0" w:space="0" w:color="auto"/>
            <w:right w:val="none" w:sz="0" w:space="0" w:color="auto"/>
          </w:divBdr>
        </w:div>
        <w:div w:id="1408920519">
          <w:marLeft w:val="0"/>
          <w:marRight w:val="0"/>
          <w:marTop w:val="0"/>
          <w:marBottom w:val="0"/>
          <w:divBdr>
            <w:top w:val="none" w:sz="0" w:space="0" w:color="auto"/>
            <w:left w:val="none" w:sz="0" w:space="0" w:color="auto"/>
            <w:bottom w:val="none" w:sz="0" w:space="0" w:color="auto"/>
            <w:right w:val="none" w:sz="0" w:space="0" w:color="auto"/>
          </w:divBdr>
        </w:div>
        <w:div w:id="1367026169">
          <w:marLeft w:val="0"/>
          <w:marRight w:val="0"/>
          <w:marTop w:val="0"/>
          <w:marBottom w:val="0"/>
          <w:divBdr>
            <w:top w:val="none" w:sz="0" w:space="0" w:color="auto"/>
            <w:left w:val="none" w:sz="0" w:space="0" w:color="auto"/>
            <w:bottom w:val="none" w:sz="0" w:space="0" w:color="auto"/>
            <w:right w:val="none" w:sz="0" w:space="0" w:color="auto"/>
          </w:divBdr>
        </w:div>
        <w:div w:id="1269653949">
          <w:marLeft w:val="0"/>
          <w:marRight w:val="0"/>
          <w:marTop w:val="0"/>
          <w:marBottom w:val="0"/>
          <w:divBdr>
            <w:top w:val="none" w:sz="0" w:space="0" w:color="auto"/>
            <w:left w:val="none" w:sz="0" w:space="0" w:color="auto"/>
            <w:bottom w:val="none" w:sz="0" w:space="0" w:color="auto"/>
            <w:right w:val="none" w:sz="0" w:space="0" w:color="auto"/>
          </w:divBdr>
        </w:div>
        <w:div w:id="611328311">
          <w:marLeft w:val="0"/>
          <w:marRight w:val="0"/>
          <w:marTop w:val="0"/>
          <w:marBottom w:val="0"/>
          <w:divBdr>
            <w:top w:val="none" w:sz="0" w:space="0" w:color="auto"/>
            <w:left w:val="none" w:sz="0" w:space="0" w:color="auto"/>
            <w:bottom w:val="none" w:sz="0" w:space="0" w:color="auto"/>
            <w:right w:val="none" w:sz="0" w:space="0" w:color="auto"/>
          </w:divBdr>
        </w:div>
        <w:div w:id="1327637004">
          <w:marLeft w:val="0"/>
          <w:marRight w:val="0"/>
          <w:marTop w:val="0"/>
          <w:marBottom w:val="0"/>
          <w:divBdr>
            <w:top w:val="none" w:sz="0" w:space="0" w:color="auto"/>
            <w:left w:val="none" w:sz="0" w:space="0" w:color="auto"/>
            <w:bottom w:val="none" w:sz="0" w:space="0" w:color="auto"/>
            <w:right w:val="none" w:sz="0" w:space="0" w:color="auto"/>
          </w:divBdr>
        </w:div>
        <w:div w:id="1040856442">
          <w:marLeft w:val="0"/>
          <w:marRight w:val="0"/>
          <w:marTop w:val="0"/>
          <w:marBottom w:val="0"/>
          <w:divBdr>
            <w:top w:val="none" w:sz="0" w:space="0" w:color="auto"/>
            <w:left w:val="none" w:sz="0" w:space="0" w:color="auto"/>
            <w:bottom w:val="none" w:sz="0" w:space="0" w:color="auto"/>
            <w:right w:val="none" w:sz="0" w:space="0" w:color="auto"/>
          </w:divBdr>
        </w:div>
        <w:div w:id="504832097">
          <w:marLeft w:val="0"/>
          <w:marRight w:val="0"/>
          <w:marTop w:val="0"/>
          <w:marBottom w:val="0"/>
          <w:divBdr>
            <w:top w:val="none" w:sz="0" w:space="0" w:color="auto"/>
            <w:left w:val="none" w:sz="0" w:space="0" w:color="auto"/>
            <w:bottom w:val="none" w:sz="0" w:space="0" w:color="auto"/>
            <w:right w:val="none" w:sz="0" w:space="0" w:color="auto"/>
          </w:divBdr>
        </w:div>
        <w:div w:id="737018918">
          <w:marLeft w:val="0"/>
          <w:marRight w:val="0"/>
          <w:marTop w:val="0"/>
          <w:marBottom w:val="0"/>
          <w:divBdr>
            <w:top w:val="none" w:sz="0" w:space="0" w:color="auto"/>
            <w:left w:val="none" w:sz="0" w:space="0" w:color="auto"/>
            <w:bottom w:val="none" w:sz="0" w:space="0" w:color="auto"/>
            <w:right w:val="none" w:sz="0" w:space="0" w:color="auto"/>
          </w:divBdr>
        </w:div>
        <w:div w:id="844395946">
          <w:marLeft w:val="0"/>
          <w:marRight w:val="0"/>
          <w:marTop w:val="0"/>
          <w:marBottom w:val="0"/>
          <w:divBdr>
            <w:top w:val="none" w:sz="0" w:space="0" w:color="auto"/>
            <w:left w:val="none" w:sz="0" w:space="0" w:color="auto"/>
            <w:bottom w:val="none" w:sz="0" w:space="0" w:color="auto"/>
            <w:right w:val="none" w:sz="0" w:space="0" w:color="auto"/>
          </w:divBdr>
        </w:div>
        <w:div w:id="552695009">
          <w:marLeft w:val="0"/>
          <w:marRight w:val="0"/>
          <w:marTop w:val="0"/>
          <w:marBottom w:val="0"/>
          <w:divBdr>
            <w:top w:val="none" w:sz="0" w:space="0" w:color="auto"/>
            <w:left w:val="none" w:sz="0" w:space="0" w:color="auto"/>
            <w:bottom w:val="none" w:sz="0" w:space="0" w:color="auto"/>
            <w:right w:val="none" w:sz="0" w:space="0" w:color="auto"/>
          </w:divBdr>
        </w:div>
        <w:div w:id="411439744">
          <w:marLeft w:val="0"/>
          <w:marRight w:val="0"/>
          <w:marTop w:val="0"/>
          <w:marBottom w:val="0"/>
          <w:divBdr>
            <w:top w:val="none" w:sz="0" w:space="0" w:color="auto"/>
            <w:left w:val="none" w:sz="0" w:space="0" w:color="auto"/>
            <w:bottom w:val="none" w:sz="0" w:space="0" w:color="auto"/>
            <w:right w:val="none" w:sz="0" w:space="0" w:color="auto"/>
          </w:divBdr>
        </w:div>
        <w:div w:id="1478036254">
          <w:marLeft w:val="0"/>
          <w:marRight w:val="0"/>
          <w:marTop w:val="0"/>
          <w:marBottom w:val="0"/>
          <w:divBdr>
            <w:top w:val="none" w:sz="0" w:space="0" w:color="auto"/>
            <w:left w:val="none" w:sz="0" w:space="0" w:color="auto"/>
            <w:bottom w:val="none" w:sz="0" w:space="0" w:color="auto"/>
            <w:right w:val="none" w:sz="0" w:space="0" w:color="auto"/>
          </w:divBdr>
        </w:div>
        <w:div w:id="171184095">
          <w:marLeft w:val="0"/>
          <w:marRight w:val="0"/>
          <w:marTop w:val="0"/>
          <w:marBottom w:val="0"/>
          <w:divBdr>
            <w:top w:val="none" w:sz="0" w:space="0" w:color="auto"/>
            <w:left w:val="none" w:sz="0" w:space="0" w:color="auto"/>
            <w:bottom w:val="none" w:sz="0" w:space="0" w:color="auto"/>
            <w:right w:val="none" w:sz="0" w:space="0" w:color="auto"/>
          </w:divBdr>
        </w:div>
        <w:div w:id="1557013449">
          <w:marLeft w:val="0"/>
          <w:marRight w:val="0"/>
          <w:marTop w:val="0"/>
          <w:marBottom w:val="0"/>
          <w:divBdr>
            <w:top w:val="none" w:sz="0" w:space="0" w:color="auto"/>
            <w:left w:val="none" w:sz="0" w:space="0" w:color="auto"/>
            <w:bottom w:val="none" w:sz="0" w:space="0" w:color="auto"/>
            <w:right w:val="none" w:sz="0" w:space="0" w:color="auto"/>
          </w:divBdr>
        </w:div>
        <w:div w:id="1770271096">
          <w:marLeft w:val="0"/>
          <w:marRight w:val="0"/>
          <w:marTop w:val="0"/>
          <w:marBottom w:val="0"/>
          <w:divBdr>
            <w:top w:val="none" w:sz="0" w:space="0" w:color="auto"/>
            <w:left w:val="none" w:sz="0" w:space="0" w:color="auto"/>
            <w:bottom w:val="none" w:sz="0" w:space="0" w:color="auto"/>
            <w:right w:val="none" w:sz="0" w:space="0" w:color="auto"/>
          </w:divBdr>
        </w:div>
        <w:div w:id="1476944030">
          <w:marLeft w:val="0"/>
          <w:marRight w:val="0"/>
          <w:marTop w:val="0"/>
          <w:marBottom w:val="0"/>
          <w:divBdr>
            <w:top w:val="none" w:sz="0" w:space="0" w:color="auto"/>
            <w:left w:val="none" w:sz="0" w:space="0" w:color="auto"/>
            <w:bottom w:val="none" w:sz="0" w:space="0" w:color="auto"/>
            <w:right w:val="none" w:sz="0" w:space="0" w:color="auto"/>
          </w:divBdr>
        </w:div>
        <w:div w:id="950474030">
          <w:marLeft w:val="0"/>
          <w:marRight w:val="0"/>
          <w:marTop w:val="0"/>
          <w:marBottom w:val="0"/>
          <w:divBdr>
            <w:top w:val="none" w:sz="0" w:space="0" w:color="auto"/>
            <w:left w:val="none" w:sz="0" w:space="0" w:color="auto"/>
            <w:bottom w:val="none" w:sz="0" w:space="0" w:color="auto"/>
            <w:right w:val="none" w:sz="0" w:space="0" w:color="auto"/>
          </w:divBdr>
        </w:div>
        <w:div w:id="114523171">
          <w:marLeft w:val="0"/>
          <w:marRight w:val="0"/>
          <w:marTop w:val="0"/>
          <w:marBottom w:val="0"/>
          <w:divBdr>
            <w:top w:val="none" w:sz="0" w:space="0" w:color="auto"/>
            <w:left w:val="none" w:sz="0" w:space="0" w:color="auto"/>
            <w:bottom w:val="none" w:sz="0" w:space="0" w:color="auto"/>
            <w:right w:val="none" w:sz="0" w:space="0" w:color="auto"/>
          </w:divBdr>
        </w:div>
        <w:div w:id="1982344952">
          <w:marLeft w:val="0"/>
          <w:marRight w:val="0"/>
          <w:marTop w:val="0"/>
          <w:marBottom w:val="0"/>
          <w:divBdr>
            <w:top w:val="none" w:sz="0" w:space="0" w:color="auto"/>
            <w:left w:val="none" w:sz="0" w:space="0" w:color="auto"/>
            <w:bottom w:val="none" w:sz="0" w:space="0" w:color="auto"/>
            <w:right w:val="none" w:sz="0" w:space="0" w:color="auto"/>
          </w:divBdr>
        </w:div>
        <w:div w:id="1885556585">
          <w:marLeft w:val="0"/>
          <w:marRight w:val="0"/>
          <w:marTop w:val="0"/>
          <w:marBottom w:val="0"/>
          <w:divBdr>
            <w:top w:val="none" w:sz="0" w:space="0" w:color="auto"/>
            <w:left w:val="none" w:sz="0" w:space="0" w:color="auto"/>
            <w:bottom w:val="none" w:sz="0" w:space="0" w:color="auto"/>
            <w:right w:val="none" w:sz="0" w:space="0" w:color="auto"/>
          </w:divBdr>
        </w:div>
        <w:div w:id="439179702">
          <w:marLeft w:val="0"/>
          <w:marRight w:val="0"/>
          <w:marTop w:val="0"/>
          <w:marBottom w:val="0"/>
          <w:divBdr>
            <w:top w:val="none" w:sz="0" w:space="0" w:color="auto"/>
            <w:left w:val="none" w:sz="0" w:space="0" w:color="auto"/>
            <w:bottom w:val="none" w:sz="0" w:space="0" w:color="auto"/>
            <w:right w:val="none" w:sz="0" w:space="0" w:color="auto"/>
          </w:divBdr>
        </w:div>
        <w:div w:id="858592064">
          <w:marLeft w:val="0"/>
          <w:marRight w:val="0"/>
          <w:marTop w:val="0"/>
          <w:marBottom w:val="0"/>
          <w:divBdr>
            <w:top w:val="none" w:sz="0" w:space="0" w:color="auto"/>
            <w:left w:val="none" w:sz="0" w:space="0" w:color="auto"/>
            <w:bottom w:val="none" w:sz="0" w:space="0" w:color="auto"/>
            <w:right w:val="none" w:sz="0" w:space="0" w:color="auto"/>
          </w:divBdr>
        </w:div>
        <w:div w:id="2048988186">
          <w:marLeft w:val="0"/>
          <w:marRight w:val="0"/>
          <w:marTop w:val="0"/>
          <w:marBottom w:val="0"/>
          <w:divBdr>
            <w:top w:val="none" w:sz="0" w:space="0" w:color="auto"/>
            <w:left w:val="none" w:sz="0" w:space="0" w:color="auto"/>
            <w:bottom w:val="none" w:sz="0" w:space="0" w:color="auto"/>
            <w:right w:val="none" w:sz="0" w:space="0" w:color="auto"/>
          </w:divBdr>
        </w:div>
        <w:div w:id="613833122">
          <w:marLeft w:val="0"/>
          <w:marRight w:val="0"/>
          <w:marTop w:val="0"/>
          <w:marBottom w:val="0"/>
          <w:divBdr>
            <w:top w:val="none" w:sz="0" w:space="0" w:color="auto"/>
            <w:left w:val="none" w:sz="0" w:space="0" w:color="auto"/>
            <w:bottom w:val="none" w:sz="0" w:space="0" w:color="auto"/>
            <w:right w:val="none" w:sz="0" w:space="0" w:color="auto"/>
          </w:divBdr>
        </w:div>
        <w:div w:id="988636187">
          <w:marLeft w:val="0"/>
          <w:marRight w:val="0"/>
          <w:marTop w:val="0"/>
          <w:marBottom w:val="0"/>
          <w:divBdr>
            <w:top w:val="none" w:sz="0" w:space="0" w:color="auto"/>
            <w:left w:val="none" w:sz="0" w:space="0" w:color="auto"/>
            <w:bottom w:val="none" w:sz="0" w:space="0" w:color="auto"/>
            <w:right w:val="none" w:sz="0" w:space="0" w:color="auto"/>
          </w:divBdr>
        </w:div>
        <w:div w:id="103622852">
          <w:marLeft w:val="0"/>
          <w:marRight w:val="0"/>
          <w:marTop w:val="0"/>
          <w:marBottom w:val="0"/>
          <w:divBdr>
            <w:top w:val="none" w:sz="0" w:space="0" w:color="auto"/>
            <w:left w:val="none" w:sz="0" w:space="0" w:color="auto"/>
            <w:bottom w:val="none" w:sz="0" w:space="0" w:color="auto"/>
            <w:right w:val="none" w:sz="0" w:space="0" w:color="auto"/>
          </w:divBdr>
        </w:div>
        <w:div w:id="1801221618">
          <w:marLeft w:val="0"/>
          <w:marRight w:val="0"/>
          <w:marTop w:val="0"/>
          <w:marBottom w:val="0"/>
          <w:divBdr>
            <w:top w:val="none" w:sz="0" w:space="0" w:color="auto"/>
            <w:left w:val="none" w:sz="0" w:space="0" w:color="auto"/>
            <w:bottom w:val="none" w:sz="0" w:space="0" w:color="auto"/>
            <w:right w:val="none" w:sz="0" w:space="0" w:color="auto"/>
          </w:divBdr>
        </w:div>
        <w:div w:id="2028603477">
          <w:marLeft w:val="0"/>
          <w:marRight w:val="0"/>
          <w:marTop w:val="0"/>
          <w:marBottom w:val="0"/>
          <w:divBdr>
            <w:top w:val="none" w:sz="0" w:space="0" w:color="auto"/>
            <w:left w:val="none" w:sz="0" w:space="0" w:color="auto"/>
            <w:bottom w:val="none" w:sz="0" w:space="0" w:color="auto"/>
            <w:right w:val="none" w:sz="0" w:space="0" w:color="auto"/>
          </w:divBdr>
        </w:div>
        <w:div w:id="821194555">
          <w:marLeft w:val="0"/>
          <w:marRight w:val="0"/>
          <w:marTop w:val="0"/>
          <w:marBottom w:val="0"/>
          <w:divBdr>
            <w:top w:val="none" w:sz="0" w:space="0" w:color="auto"/>
            <w:left w:val="none" w:sz="0" w:space="0" w:color="auto"/>
            <w:bottom w:val="none" w:sz="0" w:space="0" w:color="auto"/>
            <w:right w:val="none" w:sz="0" w:space="0" w:color="auto"/>
          </w:divBdr>
        </w:div>
        <w:div w:id="1216702029">
          <w:marLeft w:val="0"/>
          <w:marRight w:val="0"/>
          <w:marTop w:val="0"/>
          <w:marBottom w:val="0"/>
          <w:divBdr>
            <w:top w:val="none" w:sz="0" w:space="0" w:color="auto"/>
            <w:left w:val="none" w:sz="0" w:space="0" w:color="auto"/>
            <w:bottom w:val="none" w:sz="0" w:space="0" w:color="auto"/>
            <w:right w:val="none" w:sz="0" w:space="0" w:color="auto"/>
          </w:divBdr>
        </w:div>
        <w:div w:id="780881872">
          <w:marLeft w:val="0"/>
          <w:marRight w:val="0"/>
          <w:marTop w:val="0"/>
          <w:marBottom w:val="0"/>
          <w:divBdr>
            <w:top w:val="none" w:sz="0" w:space="0" w:color="auto"/>
            <w:left w:val="none" w:sz="0" w:space="0" w:color="auto"/>
            <w:bottom w:val="none" w:sz="0" w:space="0" w:color="auto"/>
            <w:right w:val="none" w:sz="0" w:space="0" w:color="auto"/>
          </w:divBdr>
        </w:div>
        <w:div w:id="87778040">
          <w:marLeft w:val="0"/>
          <w:marRight w:val="0"/>
          <w:marTop w:val="0"/>
          <w:marBottom w:val="0"/>
          <w:divBdr>
            <w:top w:val="none" w:sz="0" w:space="0" w:color="auto"/>
            <w:left w:val="none" w:sz="0" w:space="0" w:color="auto"/>
            <w:bottom w:val="none" w:sz="0" w:space="0" w:color="auto"/>
            <w:right w:val="none" w:sz="0" w:space="0" w:color="auto"/>
          </w:divBdr>
        </w:div>
        <w:div w:id="2053921323">
          <w:marLeft w:val="0"/>
          <w:marRight w:val="0"/>
          <w:marTop w:val="0"/>
          <w:marBottom w:val="0"/>
          <w:divBdr>
            <w:top w:val="none" w:sz="0" w:space="0" w:color="auto"/>
            <w:left w:val="none" w:sz="0" w:space="0" w:color="auto"/>
            <w:bottom w:val="none" w:sz="0" w:space="0" w:color="auto"/>
            <w:right w:val="none" w:sz="0" w:space="0" w:color="auto"/>
          </w:divBdr>
        </w:div>
        <w:div w:id="1423643399">
          <w:marLeft w:val="0"/>
          <w:marRight w:val="0"/>
          <w:marTop w:val="0"/>
          <w:marBottom w:val="0"/>
          <w:divBdr>
            <w:top w:val="none" w:sz="0" w:space="0" w:color="auto"/>
            <w:left w:val="none" w:sz="0" w:space="0" w:color="auto"/>
            <w:bottom w:val="none" w:sz="0" w:space="0" w:color="auto"/>
            <w:right w:val="none" w:sz="0" w:space="0" w:color="auto"/>
          </w:divBdr>
        </w:div>
        <w:div w:id="332992700">
          <w:marLeft w:val="0"/>
          <w:marRight w:val="0"/>
          <w:marTop w:val="0"/>
          <w:marBottom w:val="0"/>
          <w:divBdr>
            <w:top w:val="none" w:sz="0" w:space="0" w:color="auto"/>
            <w:left w:val="none" w:sz="0" w:space="0" w:color="auto"/>
            <w:bottom w:val="none" w:sz="0" w:space="0" w:color="auto"/>
            <w:right w:val="none" w:sz="0" w:space="0" w:color="auto"/>
          </w:divBdr>
        </w:div>
        <w:div w:id="41566835">
          <w:marLeft w:val="0"/>
          <w:marRight w:val="0"/>
          <w:marTop w:val="0"/>
          <w:marBottom w:val="0"/>
          <w:divBdr>
            <w:top w:val="none" w:sz="0" w:space="0" w:color="auto"/>
            <w:left w:val="none" w:sz="0" w:space="0" w:color="auto"/>
            <w:bottom w:val="none" w:sz="0" w:space="0" w:color="auto"/>
            <w:right w:val="none" w:sz="0" w:space="0" w:color="auto"/>
          </w:divBdr>
        </w:div>
        <w:div w:id="1637711646">
          <w:marLeft w:val="0"/>
          <w:marRight w:val="0"/>
          <w:marTop w:val="0"/>
          <w:marBottom w:val="0"/>
          <w:divBdr>
            <w:top w:val="none" w:sz="0" w:space="0" w:color="auto"/>
            <w:left w:val="none" w:sz="0" w:space="0" w:color="auto"/>
            <w:bottom w:val="none" w:sz="0" w:space="0" w:color="auto"/>
            <w:right w:val="none" w:sz="0" w:space="0" w:color="auto"/>
          </w:divBdr>
        </w:div>
        <w:div w:id="1607928614">
          <w:marLeft w:val="0"/>
          <w:marRight w:val="0"/>
          <w:marTop w:val="0"/>
          <w:marBottom w:val="0"/>
          <w:divBdr>
            <w:top w:val="none" w:sz="0" w:space="0" w:color="auto"/>
            <w:left w:val="none" w:sz="0" w:space="0" w:color="auto"/>
            <w:bottom w:val="none" w:sz="0" w:space="0" w:color="auto"/>
            <w:right w:val="none" w:sz="0" w:space="0" w:color="auto"/>
          </w:divBdr>
        </w:div>
        <w:div w:id="1120805037">
          <w:marLeft w:val="0"/>
          <w:marRight w:val="0"/>
          <w:marTop w:val="0"/>
          <w:marBottom w:val="0"/>
          <w:divBdr>
            <w:top w:val="none" w:sz="0" w:space="0" w:color="auto"/>
            <w:left w:val="none" w:sz="0" w:space="0" w:color="auto"/>
            <w:bottom w:val="none" w:sz="0" w:space="0" w:color="auto"/>
            <w:right w:val="none" w:sz="0" w:space="0" w:color="auto"/>
          </w:divBdr>
        </w:div>
        <w:div w:id="253629752">
          <w:marLeft w:val="0"/>
          <w:marRight w:val="0"/>
          <w:marTop w:val="0"/>
          <w:marBottom w:val="0"/>
          <w:divBdr>
            <w:top w:val="none" w:sz="0" w:space="0" w:color="auto"/>
            <w:left w:val="none" w:sz="0" w:space="0" w:color="auto"/>
            <w:bottom w:val="none" w:sz="0" w:space="0" w:color="auto"/>
            <w:right w:val="none" w:sz="0" w:space="0" w:color="auto"/>
          </w:divBdr>
        </w:div>
        <w:div w:id="112404736">
          <w:marLeft w:val="0"/>
          <w:marRight w:val="0"/>
          <w:marTop w:val="0"/>
          <w:marBottom w:val="0"/>
          <w:divBdr>
            <w:top w:val="none" w:sz="0" w:space="0" w:color="auto"/>
            <w:left w:val="none" w:sz="0" w:space="0" w:color="auto"/>
            <w:bottom w:val="none" w:sz="0" w:space="0" w:color="auto"/>
            <w:right w:val="none" w:sz="0" w:space="0" w:color="auto"/>
          </w:divBdr>
        </w:div>
        <w:div w:id="1989748653">
          <w:marLeft w:val="0"/>
          <w:marRight w:val="0"/>
          <w:marTop w:val="0"/>
          <w:marBottom w:val="0"/>
          <w:divBdr>
            <w:top w:val="none" w:sz="0" w:space="0" w:color="auto"/>
            <w:left w:val="none" w:sz="0" w:space="0" w:color="auto"/>
            <w:bottom w:val="none" w:sz="0" w:space="0" w:color="auto"/>
            <w:right w:val="none" w:sz="0" w:space="0" w:color="auto"/>
          </w:divBdr>
        </w:div>
        <w:div w:id="512962055">
          <w:marLeft w:val="0"/>
          <w:marRight w:val="0"/>
          <w:marTop w:val="0"/>
          <w:marBottom w:val="0"/>
          <w:divBdr>
            <w:top w:val="none" w:sz="0" w:space="0" w:color="auto"/>
            <w:left w:val="none" w:sz="0" w:space="0" w:color="auto"/>
            <w:bottom w:val="none" w:sz="0" w:space="0" w:color="auto"/>
            <w:right w:val="none" w:sz="0" w:space="0" w:color="auto"/>
          </w:divBdr>
        </w:div>
        <w:div w:id="1426069965">
          <w:marLeft w:val="0"/>
          <w:marRight w:val="0"/>
          <w:marTop w:val="0"/>
          <w:marBottom w:val="0"/>
          <w:divBdr>
            <w:top w:val="none" w:sz="0" w:space="0" w:color="auto"/>
            <w:left w:val="none" w:sz="0" w:space="0" w:color="auto"/>
            <w:bottom w:val="none" w:sz="0" w:space="0" w:color="auto"/>
            <w:right w:val="none" w:sz="0" w:space="0" w:color="auto"/>
          </w:divBdr>
        </w:div>
        <w:div w:id="1569606237">
          <w:marLeft w:val="0"/>
          <w:marRight w:val="0"/>
          <w:marTop w:val="0"/>
          <w:marBottom w:val="0"/>
          <w:divBdr>
            <w:top w:val="none" w:sz="0" w:space="0" w:color="auto"/>
            <w:left w:val="none" w:sz="0" w:space="0" w:color="auto"/>
            <w:bottom w:val="none" w:sz="0" w:space="0" w:color="auto"/>
            <w:right w:val="none" w:sz="0" w:space="0" w:color="auto"/>
          </w:divBdr>
        </w:div>
        <w:div w:id="1713529446">
          <w:marLeft w:val="0"/>
          <w:marRight w:val="0"/>
          <w:marTop w:val="0"/>
          <w:marBottom w:val="0"/>
          <w:divBdr>
            <w:top w:val="none" w:sz="0" w:space="0" w:color="auto"/>
            <w:left w:val="none" w:sz="0" w:space="0" w:color="auto"/>
            <w:bottom w:val="none" w:sz="0" w:space="0" w:color="auto"/>
            <w:right w:val="none" w:sz="0" w:space="0" w:color="auto"/>
          </w:divBdr>
        </w:div>
        <w:div w:id="409885524">
          <w:marLeft w:val="0"/>
          <w:marRight w:val="0"/>
          <w:marTop w:val="0"/>
          <w:marBottom w:val="0"/>
          <w:divBdr>
            <w:top w:val="none" w:sz="0" w:space="0" w:color="auto"/>
            <w:left w:val="none" w:sz="0" w:space="0" w:color="auto"/>
            <w:bottom w:val="none" w:sz="0" w:space="0" w:color="auto"/>
            <w:right w:val="none" w:sz="0" w:space="0" w:color="auto"/>
          </w:divBdr>
        </w:div>
        <w:div w:id="1132357799">
          <w:marLeft w:val="0"/>
          <w:marRight w:val="0"/>
          <w:marTop w:val="0"/>
          <w:marBottom w:val="0"/>
          <w:divBdr>
            <w:top w:val="none" w:sz="0" w:space="0" w:color="auto"/>
            <w:left w:val="none" w:sz="0" w:space="0" w:color="auto"/>
            <w:bottom w:val="none" w:sz="0" w:space="0" w:color="auto"/>
            <w:right w:val="none" w:sz="0" w:space="0" w:color="auto"/>
          </w:divBdr>
        </w:div>
        <w:div w:id="1873568528">
          <w:marLeft w:val="0"/>
          <w:marRight w:val="0"/>
          <w:marTop w:val="0"/>
          <w:marBottom w:val="0"/>
          <w:divBdr>
            <w:top w:val="none" w:sz="0" w:space="0" w:color="auto"/>
            <w:left w:val="none" w:sz="0" w:space="0" w:color="auto"/>
            <w:bottom w:val="none" w:sz="0" w:space="0" w:color="auto"/>
            <w:right w:val="none" w:sz="0" w:space="0" w:color="auto"/>
          </w:divBdr>
        </w:div>
        <w:div w:id="2076974737">
          <w:marLeft w:val="0"/>
          <w:marRight w:val="0"/>
          <w:marTop w:val="0"/>
          <w:marBottom w:val="0"/>
          <w:divBdr>
            <w:top w:val="none" w:sz="0" w:space="0" w:color="auto"/>
            <w:left w:val="none" w:sz="0" w:space="0" w:color="auto"/>
            <w:bottom w:val="none" w:sz="0" w:space="0" w:color="auto"/>
            <w:right w:val="none" w:sz="0" w:space="0" w:color="auto"/>
          </w:divBdr>
        </w:div>
        <w:div w:id="1032877203">
          <w:marLeft w:val="0"/>
          <w:marRight w:val="0"/>
          <w:marTop w:val="0"/>
          <w:marBottom w:val="0"/>
          <w:divBdr>
            <w:top w:val="none" w:sz="0" w:space="0" w:color="auto"/>
            <w:left w:val="none" w:sz="0" w:space="0" w:color="auto"/>
            <w:bottom w:val="none" w:sz="0" w:space="0" w:color="auto"/>
            <w:right w:val="none" w:sz="0" w:space="0" w:color="auto"/>
          </w:divBdr>
        </w:div>
        <w:div w:id="1262952371">
          <w:marLeft w:val="0"/>
          <w:marRight w:val="0"/>
          <w:marTop w:val="0"/>
          <w:marBottom w:val="0"/>
          <w:divBdr>
            <w:top w:val="none" w:sz="0" w:space="0" w:color="auto"/>
            <w:left w:val="none" w:sz="0" w:space="0" w:color="auto"/>
            <w:bottom w:val="none" w:sz="0" w:space="0" w:color="auto"/>
            <w:right w:val="none" w:sz="0" w:space="0" w:color="auto"/>
          </w:divBdr>
        </w:div>
        <w:div w:id="975068180">
          <w:marLeft w:val="0"/>
          <w:marRight w:val="0"/>
          <w:marTop w:val="0"/>
          <w:marBottom w:val="0"/>
          <w:divBdr>
            <w:top w:val="none" w:sz="0" w:space="0" w:color="auto"/>
            <w:left w:val="none" w:sz="0" w:space="0" w:color="auto"/>
            <w:bottom w:val="none" w:sz="0" w:space="0" w:color="auto"/>
            <w:right w:val="none" w:sz="0" w:space="0" w:color="auto"/>
          </w:divBdr>
        </w:div>
        <w:div w:id="343634843">
          <w:marLeft w:val="0"/>
          <w:marRight w:val="0"/>
          <w:marTop w:val="0"/>
          <w:marBottom w:val="0"/>
          <w:divBdr>
            <w:top w:val="none" w:sz="0" w:space="0" w:color="auto"/>
            <w:left w:val="none" w:sz="0" w:space="0" w:color="auto"/>
            <w:bottom w:val="none" w:sz="0" w:space="0" w:color="auto"/>
            <w:right w:val="none" w:sz="0" w:space="0" w:color="auto"/>
          </w:divBdr>
        </w:div>
        <w:div w:id="524056330">
          <w:marLeft w:val="0"/>
          <w:marRight w:val="0"/>
          <w:marTop w:val="0"/>
          <w:marBottom w:val="0"/>
          <w:divBdr>
            <w:top w:val="none" w:sz="0" w:space="0" w:color="auto"/>
            <w:left w:val="none" w:sz="0" w:space="0" w:color="auto"/>
            <w:bottom w:val="none" w:sz="0" w:space="0" w:color="auto"/>
            <w:right w:val="none" w:sz="0" w:space="0" w:color="auto"/>
          </w:divBdr>
        </w:div>
        <w:div w:id="1715428273">
          <w:marLeft w:val="0"/>
          <w:marRight w:val="0"/>
          <w:marTop w:val="0"/>
          <w:marBottom w:val="0"/>
          <w:divBdr>
            <w:top w:val="none" w:sz="0" w:space="0" w:color="auto"/>
            <w:left w:val="none" w:sz="0" w:space="0" w:color="auto"/>
            <w:bottom w:val="none" w:sz="0" w:space="0" w:color="auto"/>
            <w:right w:val="none" w:sz="0" w:space="0" w:color="auto"/>
          </w:divBdr>
        </w:div>
        <w:div w:id="1171527213">
          <w:marLeft w:val="0"/>
          <w:marRight w:val="0"/>
          <w:marTop w:val="0"/>
          <w:marBottom w:val="0"/>
          <w:divBdr>
            <w:top w:val="none" w:sz="0" w:space="0" w:color="auto"/>
            <w:left w:val="none" w:sz="0" w:space="0" w:color="auto"/>
            <w:bottom w:val="none" w:sz="0" w:space="0" w:color="auto"/>
            <w:right w:val="none" w:sz="0" w:space="0" w:color="auto"/>
          </w:divBdr>
        </w:div>
        <w:div w:id="1572960678">
          <w:marLeft w:val="0"/>
          <w:marRight w:val="0"/>
          <w:marTop w:val="0"/>
          <w:marBottom w:val="0"/>
          <w:divBdr>
            <w:top w:val="none" w:sz="0" w:space="0" w:color="auto"/>
            <w:left w:val="none" w:sz="0" w:space="0" w:color="auto"/>
            <w:bottom w:val="none" w:sz="0" w:space="0" w:color="auto"/>
            <w:right w:val="none" w:sz="0" w:space="0" w:color="auto"/>
          </w:divBdr>
          <w:divsChild>
            <w:div w:id="1901744670">
              <w:marLeft w:val="-75"/>
              <w:marRight w:val="0"/>
              <w:marTop w:val="30"/>
              <w:marBottom w:val="30"/>
              <w:divBdr>
                <w:top w:val="none" w:sz="0" w:space="0" w:color="auto"/>
                <w:left w:val="none" w:sz="0" w:space="0" w:color="auto"/>
                <w:bottom w:val="none" w:sz="0" w:space="0" w:color="auto"/>
                <w:right w:val="none" w:sz="0" w:space="0" w:color="auto"/>
              </w:divBdr>
              <w:divsChild>
                <w:div w:id="1962102100">
                  <w:marLeft w:val="0"/>
                  <w:marRight w:val="0"/>
                  <w:marTop w:val="0"/>
                  <w:marBottom w:val="0"/>
                  <w:divBdr>
                    <w:top w:val="none" w:sz="0" w:space="0" w:color="auto"/>
                    <w:left w:val="none" w:sz="0" w:space="0" w:color="auto"/>
                    <w:bottom w:val="none" w:sz="0" w:space="0" w:color="auto"/>
                    <w:right w:val="none" w:sz="0" w:space="0" w:color="auto"/>
                  </w:divBdr>
                  <w:divsChild>
                    <w:div w:id="1495877603">
                      <w:marLeft w:val="0"/>
                      <w:marRight w:val="0"/>
                      <w:marTop w:val="0"/>
                      <w:marBottom w:val="0"/>
                      <w:divBdr>
                        <w:top w:val="none" w:sz="0" w:space="0" w:color="auto"/>
                        <w:left w:val="none" w:sz="0" w:space="0" w:color="auto"/>
                        <w:bottom w:val="none" w:sz="0" w:space="0" w:color="auto"/>
                        <w:right w:val="none" w:sz="0" w:space="0" w:color="auto"/>
                      </w:divBdr>
                    </w:div>
                  </w:divsChild>
                </w:div>
                <w:div w:id="1618945388">
                  <w:marLeft w:val="0"/>
                  <w:marRight w:val="0"/>
                  <w:marTop w:val="0"/>
                  <w:marBottom w:val="0"/>
                  <w:divBdr>
                    <w:top w:val="none" w:sz="0" w:space="0" w:color="auto"/>
                    <w:left w:val="none" w:sz="0" w:space="0" w:color="auto"/>
                    <w:bottom w:val="none" w:sz="0" w:space="0" w:color="auto"/>
                    <w:right w:val="none" w:sz="0" w:space="0" w:color="auto"/>
                  </w:divBdr>
                  <w:divsChild>
                    <w:div w:id="704258486">
                      <w:marLeft w:val="0"/>
                      <w:marRight w:val="0"/>
                      <w:marTop w:val="0"/>
                      <w:marBottom w:val="0"/>
                      <w:divBdr>
                        <w:top w:val="none" w:sz="0" w:space="0" w:color="auto"/>
                        <w:left w:val="none" w:sz="0" w:space="0" w:color="auto"/>
                        <w:bottom w:val="none" w:sz="0" w:space="0" w:color="auto"/>
                        <w:right w:val="none" w:sz="0" w:space="0" w:color="auto"/>
                      </w:divBdr>
                    </w:div>
                  </w:divsChild>
                </w:div>
                <w:div w:id="1616281133">
                  <w:marLeft w:val="0"/>
                  <w:marRight w:val="0"/>
                  <w:marTop w:val="0"/>
                  <w:marBottom w:val="0"/>
                  <w:divBdr>
                    <w:top w:val="none" w:sz="0" w:space="0" w:color="auto"/>
                    <w:left w:val="none" w:sz="0" w:space="0" w:color="auto"/>
                    <w:bottom w:val="none" w:sz="0" w:space="0" w:color="auto"/>
                    <w:right w:val="none" w:sz="0" w:space="0" w:color="auto"/>
                  </w:divBdr>
                  <w:divsChild>
                    <w:div w:id="916986070">
                      <w:marLeft w:val="0"/>
                      <w:marRight w:val="0"/>
                      <w:marTop w:val="0"/>
                      <w:marBottom w:val="0"/>
                      <w:divBdr>
                        <w:top w:val="none" w:sz="0" w:space="0" w:color="auto"/>
                        <w:left w:val="none" w:sz="0" w:space="0" w:color="auto"/>
                        <w:bottom w:val="none" w:sz="0" w:space="0" w:color="auto"/>
                        <w:right w:val="none" w:sz="0" w:space="0" w:color="auto"/>
                      </w:divBdr>
                    </w:div>
                  </w:divsChild>
                </w:div>
                <w:div w:id="871959353">
                  <w:marLeft w:val="0"/>
                  <w:marRight w:val="0"/>
                  <w:marTop w:val="0"/>
                  <w:marBottom w:val="0"/>
                  <w:divBdr>
                    <w:top w:val="none" w:sz="0" w:space="0" w:color="auto"/>
                    <w:left w:val="none" w:sz="0" w:space="0" w:color="auto"/>
                    <w:bottom w:val="none" w:sz="0" w:space="0" w:color="auto"/>
                    <w:right w:val="none" w:sz="0" w:space="0" w:color="auto"/>
                  </w:divBdr>
                  <w:divsChild>
                    <w:div w:id="873690138">
                      <w:marLeft w:val="0"/>
                      <w:marRight w:val="0"/>
                      <w:marTop w:val="0"/>
                      <w:marBottom w:val="0"/>
                      <w:divBdr>
                        <w:top w:val="none" w:sz="0" w:space="0" w:color="auto"/>
                        <w:left w:val="none" w:sz="0" w:space="0" w:color="auto"/>
                        <w:bottom w:val="none" w:sz="0" w:space="0" w:color="auto"/>
                        <w:right w:val="none" w:sz="0" w:space="0" w:color="auto"/>
                      </w:divBdr>
                    </w:div>
                  </w:divsChild>
                </w:div>
                <w:div w:id="1514420629">
                  <w:marLeft w:val="0"/>
                  <w:marRight w:val="0"/>
                  <w:marTop w:val="0"/>
                  <w:marBottom w:val="0"/>
                  <w:divBdr>
                    <w:top w:val="none" w:sz="0" w:space="0" w:color="auto"/>
                    <w:left w:val="none" w:sz="0" w:space="0" w:color="auto"/>
                    <w:bottom w:val="none" w:sz="0" w:space="0" w:color="auto"/>
                    <w:right w:val="none" w:sz="0" w:space="0" w:color="auto"/>
                  </w:divBdr>
                  <w:divsChild>
                    <w:div w:id="605357422">
                      <w:marLeft w:val="0"/>
                      <w:marRight w:val="0"/>
                      <w:marTop w:val="0"/>
                      <w:marBottom w:val="0"/>
                      <w:divBdr>
                        <w:top w:val="none" w:sz="0" w:space="0" w:color="auto"/>
                        <w:left w:val="none" w:sz="0" w:space="0" w:color="auto"/>
                        <w:bottom w:val="none" w:sz="0" w:space="0" w:color="auto"/>
                        <w:right w:val="none" w:sz="0" w:space="0" w:color="auto"/>
                      </w:divBdr>
                    </w:div>
                  </w:divsChild>
                </w:div>
                <w:div w:id="1209689056">
                  <w:marLeft w:val="0"/>
                  <w:marRight w:val="0"/>
                  <w:marTop w:val="0"/>
                  <w:marBottom w:val="0"/>
                  <w:divBdr>
                    <w:top w:val="none" w:sz="0" w:space="0" w:color="auto"/>
                    <w:left w:val="none" w:sz="0" w:space="0" w:color="auto"/>
                    <w:bottom w:val="none" w:sz="0" w:space="0" w:color="auto"/>
                    <w:right w:val="none" w:sz="0" w:space="0" w:color="auto"/>
                  </w:divBdr>
                  <w:divsChild>
                    <w:div w:id="654378246">
                      <w:marLeft w:val="0"/>
                      <w:marRight w:val="0"/>
                      <w:marTop w:val="0"/>
                      <w:marBottom w:val="0"/>
                      <w:divBdr>
                        <w:top w:val="none" w:sz="0" w:space="0" w:color="auto"/>
                        <w:left w:val="none" w:sz="0" w:space="0" w:color="auto"/>
                        <w:bottom w:val="none" w:sz="0" w:space="0" w:color="auto"/>
                        <w:right w:val="none" w:sz="0" w:space="0" w:color="auto"/>
                      </w:divBdr>
                    </w:div>
                  </w:divsChild>
                </w:div>
                <w:div w:id="288627988">
                  <w:marLeft w:val="0"/>
                  <w:marRight w:val="0"/>
                  <w:marTop w:val="0"/>
                  <w:marBottom w:val="0"/>
                  <w:divBdr>
                    <w:top w:val="none" w:sz="0" w:space="0" w:color="auto"/>
                    <w:left w:val="none" w:sz="0" w:space="0" w:color="auto"/>
                    <w:bottom w:val="none" w:sz="0" w:space="0" w:color="auto"/>
                    <w:right w:val="none" w:sz="0" w:space="0" w:color="auto"/>
                  </w:divBdr>
                  <w:divsChild>
                    <w:div w:id="801658066">
                      <w:marLeft w:val="0"/>
                      <w:marRight w:val="0"/>
                      <w:marTop w:val="0"/>
                      <w:marBottom w:val="0"/>
                      <w:divBdr>
                        <w:top w:val="none" w:sz="0" w:space="0" w:color="auto"/>
                        <w:left w:val="none" w:sz="0" w:space="0" w:color="auto"/>
                        <w:bottom w:val="none" w:sz="0" w:space="0" w:color="auto"/>
                        <w:right w:val="none" w:sz="0" w:space="0" w:color="auto"/>
                      </w:divBdr>
                    </w:div>
                  </w:divsChild>
                </w:div>
                <w:div w:id="436825926">
                  <w:marLeft w:val="0"/>
                  <w:marRight w:val="0"/>
                  <w:marTop w:val="0"/>
                  <w:marBottom w:val="0"/>
                  <w:divBdr>
                    <w:top w:val="none" w:sz="0" w:space="0" w:color="auto"/>
                    <w:left w:val="none" w:sz="0" w:space="0" w:color="auto"/>
                    <w:bottom w:val="none" w:sz="0" w:space="0" w:color="auto"/>
                    <w:right w:val="none" w:sz="0" w:space="0" w:color="auto"/>
                  </w:divBdr>
                  <w:divsChild>
                    <w:div w:id="637807142">
                      <w:marLeft w:val="0"/>
                      <w:marRight w:val="0"/>
                      <w:marTop w:val="0"/>
                      <w:marBottom w:val="0"/>
                      <w:divBdr>
                        <w:top w:val="none" w:sz="0" w:space="0" w:color="auto"/>
                        <w:left w:val="none" w:sz="0" w:space="0" w:color="auto"/>
                        <w:bottom w:val="none" w:sz="0" w:space="0" w:color="auto"/>
                        <w:right w:val="none" w:sz="0" w:space="0" w:color="auto"/>
                      </w:divBdr>
                    </w:div>
                  </w:divsChild>
                </w:div>
                <w:div w:id="1914705897">
                  <w:marLeft w:val="0"/>
                  <w:marRight w:val="0"/>
                  <w:marTop w:val="0"/>
                  <w:marBottom w:val="0"/>
                  <w:divBdr>
                    <w:top w:val="none" w:sz="0" w:space="0" w:color="auto"/>
                    <w:left w:val="none" w:sz="0" w:space="0" w:color="auto"/>
                    <w:bottom w:val="none" w:sz="0" w:space="0" w:color="auto"/>
                    <w:right w:val="none" w:sz="0" w:space="0" w:color="auto"/>
                  </w:divBdr>
                  <w:divsChild>
                    <w:div w:id="1987541480">
                      <w:marLeft w:val="0"/>
                      <w:marRight w:val="0"/>
                      <w:marTop w:val="0"/>
                      <w:marBottom w:val="0"/>
                      <w:divBdr>
                        <w:top w:val="none" w:sz="0" w:space="0" w:color="auto"/>
                        <w:left w:val="none" w:sz="0" w:space="0" w:color="auto"/>
                        <w:bottom w:val="none" w:sz="0" w:space="0" w:color="auto"/>
                        <w:right w:val="none" w:sz="0" w:space="0" w:color="auto"/>
                      </w:divBdr>
                    </w:div>
                  </w:divsChild>
                </w:div>
                <w:div w:id="2091927013">
                  <w:marLeft w:val="0"/>
                  <w:marRight w:val="0"/>
                  <w:marTop w:val="0"/>
                  <w:marBottom w:val="0"/>
                  <w:divBdr>
                    <w:top w:val="none" w:sz="0" w:space="0" w:color="auto"/>
                    <w:left w:val="none" w:sz="0" w:space="0" w:color="auto"/>
                    <w:bottom w:val="none" w:sz="0" w:space="0" w:color="auto"/>
                    <w:right w:val="none" w:sz="0" w:space="0" w:color="auto"/>
                  </w:divBdr>
                  <w:divsChild>
                    <w:div w:id="1134447708">
                      <w:marLeft w:val="0"/>
                      <w:marRight w:val="0"/>
                      <w:marTop w:val="0"/>
                      <w:marBottom w:val="0"/>
                      <w:divBdr>
                        <w:top w:val="none" w:sz="0" w:space="0" w:color="auto"/>
                        <w:left w:val="none" w:sz="0" w:space="0" w:color="auto"/>
                        <w:bottom w:val="none" w:sz="0" w:space="0" w:color="auto"/>
                        <w:right w:val="none" w:sz="0" w:space="0" w:color="auto"/>
                      </w:divBdr>
                    </w:div>
                  </w:divsChild>
                </w:div>
                <w:div w:id="1116363902">
                  <w:marLeft w:val="0"/>
                  <w:marRight w:val="0"/>
                  <w:marTop w:val="0"/>
                  <w:marBottom w:val="0"/>
                  <w:divBdr>
                    <w:top w:val="none" w:sz="0" w:space="0" w:color="auto"/>
                    <w:left w:val="none" w:sz="0" w:space="0" w:color="auto"/>
                    <w:bottom w:val="none" w:sz="0" w:space="0" w:color="auto"/>
                    <w:right w:val="none" w:sz="0" w:space="0" w:color="auto"/>
                  </w:divBdr>
                  <w:divsChild>
                    <w:div w:id="2115397477">
                      <w:marLeft w:val="0"/>
                      <w:marRight w:val="0"/>
                      <w:marTop w:val="0"/>
                      <w:marBottom w:val="0"/>
                      <w:divBdr>
                        <w:top w:val="none" w:sz="0" w:space="0" w:color="auto"/>
                        <w:left w:val="none" w:sz="0" w:space="0" w:color="auto"/>
                        <w:bottom w:val="none" w:sz="0" w:space="0" w:color="auto"/>
                        <w:right w:val="none" w:sz="0" w:space="0" w:color="auto"/>
                      </w:divBdr>
                    </w:div>
                  </w:divsChild>
                </w:div>
                <w:div w:id="1934165899">
                  <w:marLeft w:val="0"/>
                  <w:marRight w:val="0"/>
                  <w:marTop w:val="0"/>
                  <w:marBottom w:val="0"/>
                  <w:divBdr>
                    <w:top w:val="none" w:sz="0" w:space="0" w:color="auto"/>
                    <w:left w:val="none" w:sz="0" w:space="0" w:color="auto"/>
                    <w:bottom w:val="none" w:sz="0" w:space="0" w:color="auto"/>
                    <w:right w:val="none" w:sz="0" w:space="0" w:color="auto"/>
                  </w:divBdr>
                  <w:divsChild>
                    <w:div w:id="175932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7625">
          <w:marLeft w:val="0"/>
          <w:marRight w:val="0"/>
          <w:marTop w:val="0"/>
          <w:marBottom w:val="0"/>
          <w:divBdr>
            <w:top w:val="none" w:sz="0" w:space="0" w:color="auto"/>
            <w:left w:val="none" w:sz="0" w:space="0" w:color="auto"/>
            <w:bottom w:val="none" w:sz="0" w:space="0" w:color="auto"/>
            <w:right w:val="none" w:sz="0" w:space="0" w:color="auto"/>
          </w:divBdr>
        </w:div>
        <w:div w:id="1183397226">
          <w:marLeft w:val="0"/>
          <w:marRight w:val="0"/>
          <w:marTop w:val="0"/>
          <w:marBottom w:val="0"/>
          <w:divBdr>
            <w:top w:val="none" w:sz="0" w:space="0" w:color="auto"/>
            <w:left w:val="none" w:sz="0" w:space="0" w:color="auto"/>
            <w:bottom w:val="none" w:sz="0" w:space="0" w:color="auto"/>
            <w:right w:val="none" w:sz="0" w:space="0" w:color="auto"/>
          </w:divBdr>
        </w:div>
        <w:div w:id="1245147954">
          <w:marLeft w:val="0"/>
          <w:marRight w:val="0"/>
          <w:marTop w:val="0"/>
          <w:marBottom w:val="0"/>
          <w:divBdr>
            <w:top w:val="none" w:sz="0" w:space="0" w:color="auto"/>
            <w:left w:val="none" w:sz="0" w:space="0" w:color="auto"/>
            <w:bottom w:val="none" w:sz="0" w:space="0" w:color="auto"/>
            <w:right w:val="none" w:sz="0" w:space="0" w:color="auto"/>
          </w:divBdr>
        </w:div>
        <w:div w:id="7945974">
          <w:marLeft w:val="0"/>
          <w:marRight w:val="0"/>
          <w:marTop w:val="0"/>
          <w:marBottom w:val="0"/>
          <w:divBdr>
            <w:top w:val="none" w:sz="0" w:space="0" w:color="auto"/>
            <w:left w:val="none" w:sz="0" w:space="0" w:color="auto"/>
            <w:bottom w:val="none" w:sz="0" w:space="0" w:color="auto"/>
            <w:right w:val="none" w:sz="0" w:space="0" w:color="auto"/>
          </w:divBdr>
        </w:div>
        <w:div w:id="57556214">
          <w:marLeft w:val="0"/>
          <w:marRight w:val="0"/>
          <w:marTop w:val="0"/>
          <w:marBottom w:val="0"/>
          <w:divBdr>
            <w:top w:val="none" w:sz="0" w:space="0" w:color="auto"/>
            <w:left w:val="none" w:sz="0" w:space="0" w:color="auto"/>
            <w:bottom w:val="none" w:sz="0" w:space="0" w:color="auto"/>
            <w:right w:val="none" w:sz="0" w:space="0" w:color="auto"/>
          </w:divBdr>
        </w:div>
        <w:div w:id="1249509894">
          <w:marLeft w:val="0"/>
          <w:marRight w:val="0"/>
          <w:marTop w:val="0"/>
          <w:marBottom w:val="0"/>
          <w:divBdr>
            <w:top w:val="none" w:sz="0" w:space="0" w:color="auto"/>
            <w:left w:val="none" w:sz="0" w:space="0" w:color="auto"/>
            <w:bottom w:val="none" w:sz="0" w:space="0" w:color="auto"/>
            <w:right w:val="none" w:sz="0" w:space="0" w:color="auto"/>
          </w:divBdr>
        </w:div>
        <w:div w:id="746152977">
          <w:marLeft w:val="0"/>
          <w:marRight w:val="0"/>
          <w:marTop w:val="0"/>
          <w:marBottom w:val="0"/>
          <w:divBdr>
            <w:top w:val="none" w:sz="0" w:space="0" w:color="auto"/>
            <w:left w:val="none" w:sz="0" w:space="0" w:color="auto"/>
            <w:bottom w:val="none" w:sz="0" w:space="0" w:color="auto"/>
            <w:right w:val="none" w:sz="0" w:space="0" w:color="auto"/>
          </w:divBdr>
        </w:div>
        <w:div w:id="2058310880">
          <w:marLeft w:val="0"/>
          <w:marRight w:val="0"/>
          <w:marTop w:val="0"/>
          <w:marBottom w:val="0"/>
          <w:divBdr>
            <w:top w:val="none" w:sz="0" w:space="0" w:color="auto"/>
            <w:left w:val="none" w:sz="0" w:space="0" w:color="auto"/>
            <w:bottom w:val="none" w:sz="0" w:space="0" w:color="auto"/>
            <w:right w:val="none" w:sz="0" w:space="0" w:color="auto"/>
          </w:divBdr>
        </w:div>
        <w:div w:id="1018584603">
          <w:marLeft w:val="0"/>
          <w:marRight w:val="0"/>
          <w:marTop w:val="0"/>
          <w:marBottom w:val="0"/>
          <w:divBdr>
            <w:top w:val="none" w:sz="0" w:space="0" w:color="auto"/>
            <w:left w:val="none" w:sz="0" w:space="0" w:color="auto"/>
            <w:bottom w:val="none" w:sz="0" w:space="0" w:color="auto"/>
            <w:right w:val="none" w:sz="0" w:space="0" w:color="auto"/>
          </w:divBdr>
        </w:div>
        <w:div w:id="1711492972">
          <w:marLeft w:val="0"/>
          <w:marRight w:val="0"/>
          <w:marTop w:val="0"/>
          <w:marBottom w:val="0"/>
          <w:divBdr>
            <w:top w:val="none" w:sz="0" w:space="0" w:color="auto"/>
            <w:left w:val="none" w:sz="0" w:space="0" w:color="auto"/>
            <w:bottom w:val="none" w:sz="0" w:space="0" w:color="auto"/>
            <w:right w:val="none" w:sz="0" w:space="0" w:color="auto"/>
          </w:divBdr>
        </w:div>
        <w:div w:id="2019387781">
          <w:marLeft w:val="0"/>
          <w:marRight w:val="0"/>
          <w:marTop w:val="0"/>
          <w:marBottom w:val="0"/>
          <w:divBdr>
            <w:top w:val="none" w:sz="0" w:space="0" w:color="auto"/>
            <w:left w:val="none" w:sz="0" w:space="0" w:color="auto"/>
            <w:bottom w:val="none" w:sz="0" w:space="0" w:color="auto"/>
            <w:right w:val="none" w:sz="0" w:space="0" w:color="auto"/>
          </w:divBdr>
        </w:div>
        <w:div w:id="898131200">
          <w:marLeft w:val="0"/>
          <w:marRight w:val="0"/>
          <w:marTop w:val="0"/>
          <w:marBottom w:val="0"/>
          <w:divBdr>
            <w:top w:val="none" w:sz="0" w:space="0" w:color="auto"/>
            <w:left w:val="none" w:sz="0" w:space="0" w:color="auto"/>
            <w:bottom w:val="none" w:sz="0" w:space="0" w:color="auto"/>
            <w:right w:val="none" w:sz="0" w:space="0" w:color="auto"/>
          </w:divBdr>
        </w:div>
        <w:div w:id="1184780932">
          <w:marLeft w:val="0"/>
          <w:marRight w:val="0"/>
          <w:marTop w:val="0"/>
          <w:marBottom w:val="0"/>
          <w:divBdr>
            <w:top w:val="none" w:sz="0" w:space="0" w:color="auto"/>
            <w:left w:val="none" w:sz="0" w:space="0" w:color="auto"/>
            <w:bottom w:val="none" w:sz="0" w:space="0" w:color="auto"/>
            <w:right w:val="none" w:sz="0" w:space="0" w:color="auto"/>
          </w:divBdr>
        </w:div>
        <w:div w:id="1050769395">
          <w:marLeft w:val="0"/>
          <w:marRight w:val="0"/>
          <w:marTop w:val="0"/>
          <w:marBottom w:val="0"/>
          <w:divBdr>
            <w:top w:val="none" w:sz="0" w:space="0" w:color="auto"/>
            <w:left w:val="none" w:sz="0" w:space="0" w:color="auto"/>
            <w:bottom w:val="none" w:sz="0" w:space="0" w:color="auto"/>
            <w:right w:val="none" w:sz="0" w:space="0" w:color="auto"/>
          </w:divBdr>
        </w:div>
        <w:div w:id="1384253397">
          <w:marLeft w:val="0"/>
          <w:marRight w:val="0"/>
          <w:marTop w:val="0"/>
          <w:marBottom w:val="0"/>
          <w:divBdr>
            <w:top w:val="none" w:sz="0" w:space="0" w:color="auto"/>
            <w:left w:val="none" w:sz="0" w:space="0" w:color="auto"/>
            <w:bottom w:val="none" w:sz="0" w:space="0" w:color="auto"/>
            <w:right w:val="none" w:sz="0" w:space="0" w:color="auto"/>
          </w:divBdr>
        </w:div>
        <w:div w:id="164561680">
          <w:marLeft w:val="0"/>
          <w:marRight w:val="0"/>
          <w:marTop w:val="0"/>
          <w:marBottom w:val="0"/>
          <w:divBdr>
            <w:top w:val="none" w:sz="0" w:space="0" w:color="auto"/>
            <w:left w:val="none" w:sz="0" w:space="0" w:color="auto"/>
            <w:bottom w:val="none" w:sz="0" w:space="0" w:color="auto"/>
            <w:right w:val="none" w:sz="0" w:space="0" w:color="auto"/>
          </w:divBdr>
        </w:div>
        <w:div w:id="119421649">
          <w:marLeft w:val="0"/>
          <w:marRight w:val="0"/>
          <w:marTop w:val="0"/>
          <w:marBottom w:val="0"/>
          <w:divBdr>
            <w:top w:val="none" w:sz="0" w:space="0" w:color="auto"/>
            <w:left w:val="none" w:sz="0" w:space="0" w:color="auto"/>
            <w:bottom w:val="none" w:sz="0" w:space="0" w:color="auto"/>
            <w:right w:val="none" w:sz="0" w:space="0" w:color="auto"/>
          </w:divBdr>
        </w:div>
        <w:div w:id="1870290384">
          <w:marLeft w:val="0"/>
          <w:marRight w:val="0"/>
          <w:marTop w:val="0"/>
          <w:marBottom w:val="0"/>
          <w:divBdr>
            <w:top w:val="none" w:sz="0" w:space="0" w:color="auto"/>
            <w:left w:val="none" w:sz="0" w:space="0" w:color="auto"/>
            <w:bottom w:val="none" w:sz="0" w:space="0" w:color="auto"/>
            <w:right w:val="none" w:sz="0" w:space="0" w:color="auto"/>
          </w:divBdr>
        </w:div>
        <w:div w:id="408817255">
          <w:marLeft w:val="0"/>
          <w:marRight w:val="0"/>
          <w:marTop w:val="0"/>
          <w:marBottom w:val="0"/>
          <w:divBdr>
            <w:top w:val="none" w:sz="0" w:space="0" w:color="auto"/>
            <w:left w:val="none" w:sz="0" w:space="0" w:color="auto"/>
            <w:bottom w:val="none" w:sz="0" w:space="0" w:color="auto"/>
            <w:right w:val="none" w:sz="0" w:space="0" w:color="auto"/>
          </w:divBdr>
        </w:div>
        <w:div w:id="534122961">
          <w:marLeft w:val="0"/>
          <w:marRight w:val="0"/>
          <w:marTop w:val="0"/>
          <w:marBottom w:val="0"/>
          <w:divBdr>
            <w:top w:val="none" w:sz="0" w:space="0" w:color="auto"/>
            <w:left w:val="none" w:sz="0" w:space="0" w:color="auto"/>
            <w:bottom w:val="none" w:sz="0" w:space="0" w:color="auto"/>
            <w:right w:val="none" w:sz="0" w:space="0" w:color="auto"/>
          </w:divBdr>
        </w:div>
        <w:div w:id="77602171">
          <w:marLeft w:val="0"/>
          <w:marRight w:val="0"/>
          <w:marTop w:val="0"/>
          <w:marBottom w:val="0"/>
          <w:divBdr>
            <w:top w:val="none" w:sz="0" w:space="0" w:color="auto"/>
            <w:left w:val="none" w:sz="0" w:space="0" w:color="auto"/>
            <w:bottom w:val="none" w:sz="0" w:space="0" w:color="auto"/>
            <w:right w:val="none" w:sz="0" w:space="0" w:color="auto"/>
          </w:divBdr>
        </w:div>
        <w:div w:id="2133329222">
          <w:marLeft w:val="0"/>
          <w:marRight w:val="0"/>
          <w:marTop w:val="0"/>
          <w:marBottom w:val="0"/>
          <w:divBdr>
            <w:top w:val="none" w:sz="0" w:space="0" w:color="auto"/>
            <w:left w:val="none" w:sz="0" w:space="0" w:color="auto"/>
            <w:bottom w:val="none" w:sz="0" w:space="0" w:color="auto"/>
            <w:right w:val="none" w:sz="0" w:space="0" w:color="auto"/>
          </w:divBdr>
        </w:div>
        <w:div w:id="1306928580">
          <w:marLeft w:val="0"/>
          <w:marRight w:val="0"/>
          <w:marTop w:val="0"/>
          <w:marBottom w:val="0"/>
          <w:divBdr>
            <w:top w:val="none" w:sz="0" w:space="0" w:color="auto"/>
            <w:left w:val="none" w:sz="0" w:space="0" w:color="auto"/>
            <w:bottom w:val="none" w:sz="0" w:space="0" w:color="auto"/>
            <w:right w:val="none" w:sz="0" w:space="0" w:color="auto"/>
          </w:divBdr>
        </w:div>
        <w:div w:id="1599168399">
          <w:marLeft w:val="0"/>
          <w:marRight w:val="0"/>
          <w:marTop w:val="0"/>
          <w:marBottom w:val="0"/>
          <w:divBdr>
            <w:top w:val="none" w:sz="0" w:space="0" w:color="auto"/>
            <w:left w:val="none" w:sz="0" w:space="0" w:color="auto"/>
            <w:bottom w:val="none" w:sz="0" w:space="0" w:color="auto"/>
            <w:right w:val="none" w:sz="0" w:space="0" w:color="auto"/>
          </w:divBdr>
        </w:div>
        <w:div w:id="620307682">
          <w:marLeft w:val="0"/>
          <w:marRight w:val="0"/>
          <w:marTop w:val="0"/>
          <w:marBottom w:val="0"/>
          <w:divBdr>
            <w:top w:val="none" w:sz="0" w:space="0" w:color="auto"/>
            <w:left w:val="none" w:sz="0" w:space="0" w:color="auto"/>
            <w:bottom w:val="none" w:sz="0" w:space="0" w:color="auto"/>
            <w:right w:val="none" w:sz="0" w:space="0" w:color="auto"/>
          </w:divBdr>
        </w:div>
        <w:div w:id="312871880">
          <w:marLeft w:val="0"/>
          <w:marRight w:val="0"/>
          <w:marTop w:val="0"/>
          <w:marBottom w:val="0"/>
          <w:divBdr>
            <w:top w:val="none" w:sz="0" w:space="0" w:color="auto"/>
            <w:left w:val="none" w:sz="0" w:space="0" w:color="auto"/>
            <w:bottom w:val="none" w:sz="0" w:space="0" w:color="auto"/>
            <w:right w:val="none" w:sz="0" w:space="0" w:color="auto"/>
          </w:divBdr>
        </w:div>
        <w:div w:id="1881017932">
          <w:marLeft w:val="0"/>
          <w:marRight w:val="0"/>
          <w:marTop w:val="0"/>
          <w:marBottom w:val="0"/>
          <w:divBdr>
            <w:top w:val="none" w:sz="0" w:space="0" w:color="auto"/>
            <w:left w:val="none" w:sz="0" w:space="0" w:color="auto"/>
            <w:bottom w:val="none" w:sz="0" w:space="0" w:color="auto"/>
            <w:right w:val="none" w:sz="0" w:space="0" w:color="auto"/>
          </w:divBdr>
        </w:div>
        <w:div w:id="1996184722">
          <w:marLeft w:val="0"/>
          <w:marRight w:val="0"/>
          <w:marTop w:val="0"/>
          <w:marBottom w:val="0"/>
          <w:divBdr>
            <w:top w:val="none" w:sz="0" w:space="0" w:color="auto"/>
            <w:left w:val="none" w:sz="0" w:space="0" w:color="auto"/>
            <w:bottom w:val="none" w:sz="0" w:space="0" w:color="auto"/>
            <w:right w:val="none" w:sz="0" w:space="0" w:color="auto"/>
          </w:divBdr>
        </w:div>
        <w:div w:id="1785420330">
          <w:marLeft w:val="0"/>
          <w:marRight w:val="0"/>
          <w:marTop w:val="0"/>
          <w:marBottom w:val="0"/>
          <w:divBdr>
            <w:top w:val="none" w:sz="0" w:space="0" w:color="auto"/>
            <w:left w:val="none" w:sz="0" w:space="0" w:color="auto"/>
            <w:bottom w:val="none" w:sz="0" w:space="0" w:color="auto"/>
            <w:right w:val="none" w:sz="0" w:space="0" w:color="auto"/>
          </w:divBdr>
        </w:div>
        <w:div w:id="774132888">
          <w:marLeft w:val="0"/>
          <w:marRight w:val="0"/>
          <w:marTop w:val="0"/>
          <w:marBottom w:val="0"/>
          <w:divBdr>
            <w:top w:val="none" w:sz="0" w:space="0" w:color="auto"/>
            <w:left w:val="none" w:sz="0" w:space="0" w:color="auto"/>
            <w:bottom w:val="none" w:sz="0" w:space="0" w:color="auto"/>
            <w:right w:val="none" w:sz="0" w:space="0" w:color="auto"/>
          </w:divBdr>
        </w:div>
        <w:div w:id="1975983717">
          <w:marLeft w:val="0"/>
          <w:marRight w:val="0"/>
          <w:marTop w:val="0"/>
          <w:marBottom w:val="0"/>
          <w:divBdr>
            <w:top w:val="none" w:sz="0" w:space="0" w:color="auto"/>
            <w:left w:val="none" w:sz="0" w:space="0" w:color="auto"/>
            <w:bottom w:val="none" w:sz="0" w:space="0" w:color="auto"/>
            <w:right w:val="none" w:sz="0" w:space="0" w:color="auto"/>
          </w:divBdr>
        </w:div>
        <w:div w:id="438527667">
          <w:marLeft w:val="0"/>
          <w:marRight w:val="0"/>
          <w:marTop w:val="0"/>
          <w:marBottom w:val="0"/>
          <w:divBdr>
            <w:top w:val="none" w:sz="0" w:space="0" w:color="auto"/>
            <w:left w:val="none" w:sz="0" w:space="0" w:color="auto"/>
            <w:bottom w:val="none" w:sz="0" w:space="0" w:color="auto"/>
            <w:right w:val="none" w:sz="0" w:space="0" w:color="auto"/>
          </w:divBdr>
        </w:div>
        <w:div w:id="335497460">
          <w:marLeft w:val="0"/>
          <w:marRight w:val="0"/>
          <w:marTop w:val="0"/>
          <w:marBottom w:val="0"/>
          <w:divBdr>
            <w:top w:val="none" w:sz="0" w:space="0" w:color="auto"/>
            <w:left w:val="none" w:sz="0" w:space="0" w:color="auto"/>
            <w:bottom w:val="none" w:sz="0" w:space="0" w:color="auto"/>
            <w:right w:val="none" w:sz="0" w:space="0" w:color="auto"/>
          </w:divBdr>
        </w:div>
        <w:div w:id="1636835064">
          <w:marLeft w:val="0"/>
          <w:marRight w:val="0"/>
          <w:marTop w:val="0"/>
          <w:marBottom w:val="0"/>
          <w:divBdr>
            <w:top w:val="none" w:sz="0" w:space="0" w:color="auto"/>
            <w:left w:val="none" w:sz="0" w:space="0" w:color="auto"/>
            <w:bottom w:val="none" w:sz="0" w:space="0" w:color="auto"/>
            <w:right w:val="none" w:sz="0" w:space="0" w:color="auto"/>
          </w:divBdr>
        </w:div>
        <w:div w:id="612324514">
          <w:marLeft w:val="0"/>
          <w:marRight w:val="0"/>
          <w:marTop w:val="0"/>
          <w:marBottom w:val="0"/>
          <w:divBdr>
            <w:top w:val="none" w:sz="0" w:space="0" w:color="auto"/>
            <w:left w:val="none" w:sz="0" w:space="0" w:color="auto"/>
            <w:bottom w:val="none" w:sz="0" w:space="0" w:color="auto"/>
            <w:right w:val="none" w:sz="0" w:space="0" w:color="auto"/>
          </w:divBdr>
        </w:div>
        <w:div w:id="1826779989">
          <w:marLeft w:val="0"/>
          <w:marRight w:val="0"/>
          <w:marTop w:val="0"/>
          <w:marBottom w:val="0"/>
          <w:divBdr>
            <w:top w:val="none" w:sz="0" w:space="0" w:color="auto"/>
            <w:left w:val="none" w:sz="0" w:space="0" w:color="auto"/>
            <w:bottom w:val="none" w:sz="0" w:space="0" w:color="auto"/>
            <w:right w:val="none" w:sz="0" w:space="0" w:color="auto"/>
          </w:divBdr>
        </w:div>
        <w:div w:id="815997051">
          <w:marLeft w:val="0"/>
          <w:marRight w:val="0"/>
          <w:marTop w:val="0"/>
          <w:marBottom w:val="0"/>
          <w:divBdr>
            <w:top w:val="none" w:sz="0" w:space="0" w:color="auto"/>
            <w:left w:val="none" w:sz="0" w:space="0" w:color="auto"/>
            <w:bottom w:val="none" w:sz="0" w:space="0" w:color="auto"/>
            <w:right w:val="none" w:sz="0" w:space="0" w:color="auto"/>
          </w:divBdr>
        </w:div>
        <w:div w:id="292906734">
          <w:marLeft w:val="0"/>
          <w:marRight w:val="0"/>
          <w:marTop w:val="0"/>
          <w:marBottom w:val="0"/>
          <w:divBdr>
            <w:top w:val="none" w:sz="0" w:space="0" w:color="auto"/>
            <w:left w:val="none" w:sz="0" w:space="0" w:color="auto"/>
            <w:bottom w:val="none" w:sz="0" w:space="0" w:color="auto"/>
            <w:right w:val="none" w:sz="0" w:space="0" w:color="auto"/>
          </w:divBdr>
        </w:div>
        <w:div w:id="1589001024">
          <w:marLeft w:val="0"/>
          <w:marRight w:val="0"/>
          <w:marTop w:val="0"/>
          <w:marBottom w:val="0"/>
          <w:divBdr>
            <w:top w:val="none" w:sz="0" w:space="0" w:color="auto"/>
            <w:left w:val="none" w:sz="0" w:space="0" w:color="auto"/>
            <w:bottom w:val="none" w:sz="0" w:space="0" w:color="auto"/>
            <w:right w:val="none" w:sz="0" w:space="0" w:color="auto"/>
          </w:divBdr>
        </w:div>
        <w:div w:id="697705116">
          <w:marLeft w:val="0"/>
          <w:marRight w:val="0"/>
          <w:marTop w:val="0"/>
          <w:marBottom w:val="0"/>
          <w:divBdr>
            <w:top w:val="none" w:sz="0" w:space="0" w:color="auto"/>
            <w:left w:val="none" w:sz="0" w:space="0" w:color="auto"/>
            <w:bottom w:val="none" w:sz="0" w:space="0" w:color="auto"/>
            <w:right w:val="none" w:sz="0" w:space="0" w:color="auto"/>
          </w:divBdr>
        </w:div>
        <w:div w:id="1501966629">
          <w:marLeft w:val="0"/>
          <w:marRight w:val="0"/>
          <w:marTop w:val="0"/>
          <w:marBottom w:val="0"/>
          <w:divBdr>
            <w:top w:val="none" w:sz="0" w:space="0" w:color="auto"/>
            <w:left w:val="none" w:sz="0" w:space="0" w:color="auto"/>
            <w:bottom w:val="none" w:sz="0" w:space="0" w:color="auto"/>
            <w:right w:val="none" w:sz="0" w:space="0" w:color="auto"/>
          </w:divBdr>
        </w:div>
        <w:div w:id="1999461510">
          <w:marLeft w:val="0"/>
          <w:marRight w:val="0"/>
          <w:marTop w:val="0"/>
          <w:marBottom w:val="0"/>
          <w:divBdr>
            <w:top w:val="none" w:sz="0" w:space="0" w:color="auto"/>
            <w:left w:val="none" w:sz="0" w:space="0" w:color="auto"/>
            <w:bottom w:val="none" w:sz="0" w:space="0" w:color="auto"/>
            <w:right w:val="none" w:sz="0" w:space="0" w:color="auto"/>
          </w:divBdr>
        </w:div>
        <w:div w:id="709305488">
          <w:marLeft w:val="0"/>
          <w:marRight w:val="0"/>
          <w:marTop w:val="0"/>
          <w:marBottom w:val="0"/>
          <w:divBdr>
            <w:top w:val="none" w:sz="0" w:space="0" w:color="auto"/>
            <w:left w:val="none" w:sz="0" w:space="0" w:color="auto"/>
            <w:bottom w:val="none" w:sz="0" w:space="0" w:color="auto"/>
            <w:right w:val="none" w:sz="0" w:space="0" w:color="auto"/>
          </w:divBdr>
        </w:div>
        <w:div w:id="904486247">
          <w:marLeft w:val="0"/>
          <w:marRight w:val="0"/>
          <w:marTop w:val="0"/>
          <w:marBottom w:val="0"/>
          <w:divBdr>
            <w:top w:val="none" w:sz="0" w:space="0" w:color="auto"/>
            <w:left w:val="none" w:sz="0" w:space="0" w:color="auto"/>
            <w:bottom w:val="none" w:sz="0" w:space="0" w:color="auto"/>
            <w:right w:val="none" w:sz="0" w:space="0" w:color="auto"/>
          </w:divBdr>
        </w:div>
        <w:div w:id="1348290455">
          <w:marLeft w:val="0"/>
          <w:marRight w:val="0"/>
          <w:marTop w:val="0"/>
          <w:marBottom w:val="0"/>
          <w:divBdr>
            <w:top w:val="none" w:sz="0" w:space="0" w:color="auto"/>
            <w:left w:val="none" w:sz="0" w:space="0" w:color="auto"/>
            <w:bottom w:val="none" w:sz="0" w:space="0" w:color="auto"/>
            <w:right w:val="none" w:sz="0" w:space="0" w:color="auto"/>
          </w:divBdr>
        </w:div>
        <w:div w:id="447698127">
          <w:marLeft w:val="0"/>
          <w:marRight w:val="0"/>
          <w:marTop w:val="0"/>
          <w:marBottom w:val="0"/>
          <w:divBdr>
            <w:top w:val="none" w:sz="0" w:space="0" w:color="auto"/>
            <w:left w:val="none" w:sz="0" w:space="0" w:color="auto"/>
            <w:bottom w:val="none" w:sz="0" w:space="0" w:color="auto"/>
            <w:right w:val="none" w:sz="0" w:space="0" w:color="auto"/>
          </w:divBdr>
        </w:div>
        <w:div w:id="453988928">
          <w:marLeft w:val="0"/>
          <w:marRight w:val="0"/>
          <w:marTop w:val="0"/>
          <w:marBottom w:val="0"/>
          <w:divBdr>
            <w:top w:val="none" w:sz="0" w:space="0" w:color="auto"/>
            <w:left w:val="none" w:sz="0" w:space="0" w:color="auto"/>
            <w:bottom w:val="none" w:sz="0" w:space="0" w:color="auto"/>
            <w:right w:val="none" w:sz="0" w:space="0" w:color="auto"/>
          </w:divBdr>
        </w:div>
        <w:div w:id="128744349">
          <w:marLeft w:val="0"/>
          <w:marRight w:val="0"/>
          <w:marTop w:val="0"/>
          <w:marBottom w:val="0"/>
          <w:divBdr>
            <w:top w:val="none" w:sz="0" w:space="0" w:color="auto"/>
            <w:left w:val="none" w:sz="0" w:space="0" w:color="auto"/>
            <w:bottom w:val="none" w:sz="0" w:space="0" w:color="auto"/>
            <w:right w:val="none" w:sz="0" w:space="0" w:color="auto"/>
          </w:divBdr>
        </w:div>
        <w:div w:id="1722091139">
          <w:marLeft w:val="0"/>
          <w:marRight w:val="0"/>
          <w:marTop w:val="0"/>
          <w:marBottom w:val="0"/>
          <w:divBdr>
            <w:top w:val="none" w:sz="0" w:space="0" w:color="auto"/>
            <w:left w:val="none" w:sz="0" w:space="0" w:color="auto"/>
            <w:bottom w:val="none" w:sz="0" w:space="0" w:color="auto"/>
            <w:right w:val="none" w:sz="0" w:space="0" w:color="auto"/>
          </w:divBdr>
        </w:div>
        <w:div w:id="1787117772">
          <w:marLeft w:val="0"/>
          <w:marRight w:val="0"/>
          <w:marTop w:val="0"/>
          <w:marBottom w:val="0"/>
          <w:divBdr>
            <w:top w:val="none" w:sz="0" w:space="0" w:color="auto"/>
            <w:left w:val="none" w:sz="0" w:space="0" w:color="auto"/>
            <w:bottom w:val="none" w:sz="0" w:space="0" w:color="auto"/>
            <w:right w:val="none" w:sz="0" w:space="0" w:color="auto"/>
          </w:divBdr>
        </w:div>
        <w:div w:id="1567450629">
          <w:marLeft w:val="0"/>
          <w:marRight w:val="0"/>
          <w:marTop w:val="0"/>
          <w:marBottom w:val="0"/>
          <w:divBdr>
            <w:top w:val="none" w:sz="0" w:space="0" w:color="auto"/>
            <w:left w:val="none" w:sz="0" w:space="0" w:color="auto"/>
            <w:bottom w:val="none" w:sz="0" w:space="0" w:color="auto"/>
            <w:right w:val="none" w:sz="0" w:space="0" w:color="auto"/>
          </w:divBdr>
        </w:div>
        <w:div w:id="2113670622">
          <w:marLeft w:val="0"/>
          <w:marRight w:val="0"/>
          <w:marTop w:val="0"/>
          <w:marBottom w:val="0"/>
          <w:divBdr>
            <w:top w:val="none" w:sz="0" w:space="0" w:color="auto"/>
            <w:left w:val="none" w:sz="0" w:space="0" w:color="auto"/>
            <w:bottom w:val="none" w:sz="0" w:space="0" w:color="auto"/>
            <w:right w:val="none" w:sz="0" w:space="0" w:color="auto"/>
          </w:divBdr>
        </w:div>
        <w:div w:id="475923524">
          <w:marLeft w:val="0"/>
          <w:marRight w:val="0"/>
          <w:marTop w:val="0"/>
          <w:marBottom w:val="0"/>
          <w:divBdr>
            <w:top w:val="none" w:sz="0" w:space="0" w:color="auto"/>
            <w:left w:val="none" w:sz="0" w:space="0" w:color="auto"/>
            <w:bottom w:val="none" w:sz="0" w:space="0" w:color="auto"/>
            <w:right w:val="none" w:sz="0" w:space="0" w:color="auto"/>
          </w:divBdr>
        </w:div>
        <w:div w:id="519783902">
          <w:marLeft w:val="0"/>
          <w:marRight w:val="0"/>
          <w:marTop w:val="0"/>
          <w:marBottom w:val="0"/>
          <w:divBdr>
            <w:top w:val="none" w:sz="0" w:space="0" w:color="auto"/>
            <w:left w:val="none" w:sz="0" w:space="0" w:color="auto"/>
            <w:bottom w:val="none" w:sz="0" w:space="0" w:color="auto"/>
            <w:right w:val="none" w:sz="0" w:space="0" w:color="auto"/>
          </w:divBdr>
        </w:div>
        <w:div w:id="1685091524">
          <w:marLeft w:val="0"/>
          <w:marRight w:val="0"/>
          <w:marTop w:val="0"/>
          <w:marBottom w:val="0"/>
          <w:divBdr>
            <w:top w:val="none" w:sz="0" w:space="0" w:color="auto"/>
            <w:left w:val="none" w:sz="0" w:space="0" w:color="auto"/>
            <w:bottom w:val="none" w:sz="0" w:space="0" w:color="auto"/>
            <w:right w:val="none" w:sz="0" w:space="0" w:color="auto"/>
          </w:divBdr>
        </w:div>
        <w:div w:id="679046504">
          <w:marLeft w:val="0"/>
          <w:marRight w:val="0"/>
          <w:marTop w:val="0"/>
          <w:marBottom w:val="0"/>
          <w:divBdr>
            <w:top w:val="none" w:sz="0" w:space="0" w:color="auto"/>
            <w:left w:val="none" w:sz="0" w:space="0" w:color="auto"/>
            <w:bottom w:val="none" w:sz="0" w:space="0" w:color="auto"/>
            <w:right w:val="none" w:sz="0" w:space="0" w:color="auto"/>
          </w:divBdr>
        </w:div>
        <w:div w:id="1780374498">
          <w:marLeft w:val="0"/>
          <w:marRight w:val="0"/>
          <w:marTop w:val="0"/>
          <w:marBottom w:val="0"/>
          <w:divBdr>
            <w:top w:val="none" w:sz="0" w:space="0" w:color="auto"/>
            <w:left w:val="none" w:sz="0" w:space="0" w:color="auto"/>
            <w:bottom w:val="none" w:sz="0" w:space="0" w:color="auto"/>
            <w:right w:val="none" w:sz="0" w:space="0" w:color="auto"/>
          </w:divBdr>
        </w:div>
        <w:div w:id="2129885154">
          <w:marLeft w:val="0"/>
          <w:marRight w:val="0"/>
          <w:marTop w:val="0"/>
          <w:marBottom w:val="0"/>
          <w:divBdr>
            <w:top w:val="none" w:sz="0" w:space="0" w:color="auto"/>
            <w:left w:val="none" w:sz="0" w:space="0" w:color="auto"/>
            <w:bottom w:val="none" w:sz="0" w:space="0" w:color="auto"/>
            <w:right w:val="none" w:sz="0" w:space="0" w:color="auto"/>
          </w:divBdr>
        </w:div>
        <w:div w:id="989673390">
          <w:marLeft w:val="0"/>
          <w:marRight w:val="0"/>
          <w:marTop w:val="0"/>
          <w:marBottom w:val="0"/>
          <w:divBdr>
            <w:top w:val="none" w:sz="0" w:space="0" w:color="auto"/>
            <w:left w:val="none" w:sz="0" w:space="0" w:color="auto"/>
            <w:bottom w:val="none" w:sz="0" w:space="0" w:color="auto"/>
            <w:right w:val="none" w:sz="0" w:space="0" w:color="auto"/>
          </w:divBdr>
        </w:div>
        <w:div w:id="949168617">
          <w:marLeft w:val="0"/>
          <w:marRight w:val="0"/>
          <w:marTop w:val="0"/>
          <w:marBottom w:val="0"/>
          <w:divBdr>
            <w:top w:val="none" w:sz="0" w:space="0" w:color="auto"/>
            <w:left w:val="none" w:sz="0" w:space="0" w:color="auto"/>
            <w:bottom w:val="none" w:sz="0" w:space="0" w:color="auto"/>
            <w:right w:val="none" w:sz="0" w:space="0" w:color="auto"/>
          </w:divBdr>
        </w:div>
        <w:div w:id="1436754080">
          <w:marLeft w:val="0"/>
          <w:marRight w:val="0"/>
          <w:marTop w:val="0"/>
          <w:marBottom w:val="0"/>
          <w:divBdr>
            <w:top w:val="none" w:sz="0" w:space="0" w:color="auto"/>
            <w:left w:val="none" w:sz="0" w:space="0" w:color="auto"/>
            <w:bottom w:val="none" w:sz="0" w:space="0" w:color="auto"/>
            <w:right w:val="none" w:sz="0" w:space="0" w:color="auto"/>
          </w:divBdr>
        </w:div>
        <w:div w:id="626938587">
          <w:marLeft w:val="0"/>
          <w:marRight w:val="0"/>
          <w:marTop w:val="0"/>
          <w:marBottom w:val="0"/>
          <w:divBdr>
            <w:top w:val="none" w:sz="0" w:space="0" w:color="auto"/>
            <w:left w:val="none" w:sz="0" w:space="0" w:color="auto"/>
            <w:bottom w:val="none" w:sz="0" w:space="0" w:color="auto"/>
            <w:right w:val="none" w:sz="0" w:space="0" w:color="auto"/>
          </w:divBdr>
        </w:div>
        <w:div w:id="852962928">
          <w:marLeft w:val="0"/>
          <w:marRight w:val="0"/>
          <w:marTop w:val="0"/>
          <w:marBottom w:val="0"/>
          <w:divBdr>
            <w:top w:val="none" w:sz="0" w:space="0" w:color="auto"/>
            <w:left w:val="none" w:sz="0" w:space="0" w:color="auto"/>
            <w:bottom w:val="none" w:sz="0" w:space="0" w:color="auto"/>
            <w:right w:val="none" w:sz="0" w:space="0" w:color="auto"/>
          </w:divBdr>
        </w:div>
        <w:div w:id="500120910">
          <w:marLeft w:val="0"/>
          <w:marRight w:val="0"/>
          <w:marTop w:val="0"/>
          <w:marBottom w:val="0"/>
          <w:divBdr>
            <w:top w:val="none" w:sz="0" w:space="0" w:color="auto"/>
            <w:left w:val="none" w:sz="0" w:space="0" w:color="auto"/>
            <w:bottom w:val="none" w:sz="0" w:space="0" w:color="auto"/>
            <w:right w:val="none" w:sz="0" w:space="0" w:color="auto"/>
          </w:divBdr>
        </w:div>
        <w:div w:id="2015954260">
          <w:marLeft w:val="0"/>
          <w:marRight w:val="0"/>
          <w:marTop w:val="0"/>
          <w:marBottom w:val="0"/>
          <w:divBdr>
            <w:top w:val="none" w:sz="0" w:space="0" w:color="auto"/>
            <w:left w:val="none" w:sz="0" w:space="0" w:color="auto"/>
            <w:bottom w:val="none" w:sz="0" w:space="0" w:color="auto"/>
            <w:right w:val="none" w:sz="0" w:space="0" w:color="auto"/>
          </w:divBdr>
        </w:div>
        <w:div w:id="2116174889">
          <w:marLeft w:val="0"/>
          <w:marRight w:val="0"/>
          <w:marTop w:val="0"/>
          <w:marBottom w:val="0"/>
          <w:divBdr>
            <w:top w:val="none" w:sz="0" w:space="0" w:color="auto"/>
            <w:left w:val="none" w:sz="0" w:space="0" w:color="auto"/>
            <w:bottom w:val="none" w:sz="0" w:space="0" w:color="auto"/>
            <w:right w:val="none" w:sz="0" w:space="0" w:color="auto"/>
          </w:divBdr>
        </w:div>
        <w:div w:id="122160164">
          <w:marLeft w:val="0"/>
          <w:marRight w:val="0"/>
          <w:marTop w:val="0"/>
          <w:marBottom w:val="0"/>
          <w:divBdr>
            <w:top w:val="none" w:sz="0" w:space="0" w:color="auto"/>
            <w:left w:val="none" w:sz="0" w:space="0" w:color="auto"/>
            <w:bottom w:val="none" w:sz="0" w:space="0" w:color="auto"/>
            <w:right w:val="none" w:sz="0" w:space="0" w:color="auto"/>
          </w:divBdr>
        </w:div>
        <w:div w:id="1330018120">
          <w:marLeft w:val="0"/>
          <w:marRight w:val="0"/>
          <w:marTop w:val="0"/>
          <w:marBottom w:val="0"/>
          <w:divBdr>
            <w:top w:val="none" w:sz="0" w:space="0" w:color="auto"/>
            <w:left w:val="none" w:sz="0" w:space="0" w:color="auto"/>
            <w:bottom w:val="none" w:sz="0" w:space="0" w:color="auto"/>
            <w:right w:val="none" w:sz="0" w:space="0" w:color="auto"/>
          </w:divBdr>
        </w:div>
        <w:div w:id="642008343">
          <w:marLeft w:val="0"/>
          <w:marRight w:val="0"/>
          <w:marTop w:val="0"/>
          <w:marBottom w:val="0"/>
          <w:divBdr>
            <w:top w:val="none" w:sz="0" w:space="0" w:color="auto"/>
            <w:left w:val="none" w:sz="0" w:space="0" w:color="auto"/>
            <w:bottom w:val="none" w:sz="0" w:space="0" w:color="auto"/>
            <w:right w:val="none" w:sz="0" w:space="0" w:color="auto"/>
          </w:divBdr>
        </w:div>
        <w:div w:id="603197343">
          <w:marLeft w:val="0"/>
          <w:marRight w:val="0"/>
          <w:marTop w:val="0"/>
          <w:marBottom w:val="0"/>
          <w:divBdr>
            <w:top w:val="none" w:sz="0" w:space="0" w:color="auto"/>
            <w:left w:val="none" w:sz="0" w:space="0" w:color="auto"/>
            <w:bottom w:val="none" w:sz="0" w:space="0" w:color="auto"/>
            <w:right w:val="none" w:sz="0" w:space="0" w:color="auto"/>
          </w:divBdr>
        </w:div>
        <w:div w:id="1192497690">
          <w:marLeft w:val="0"/>
          <w:marRight w:val="0"/>
          <w:marTop w:val="0"/>
          <w:marBottom w:val="0"/>
          <w:divBdr>
            <w:top w:val="none" w:sz="0" w:space="0" w:color="auto"/>
            <w:left w:val="none" w:sz="0" w:space="0" w:color="auto"/>
            <w:bottom w:val="none" w:sz="0" w:space="0" w:color="auto"/>
            <w:right w:val="none" w:sz="0" w:space="0" w:color="auto"/>
          </w:divBdr>
        </w:div>
        <w:div w:id="2120753616">
          <w:marLeft w:val="0"/>
          <w:marRight w:val="0"/>
          <w:marTop w:val="0"/>
          <w:marBottom w:val="0"/>
          <w:divBdr>
            <w:top w:val="none" w:sz="0" w:space="0" w:color="auto"/>
            <w:left w:val="none" w:sz="0" w:space="0" w:color="auto"/>
            <w:bottom w:val="none" w:sz="0" w:space="0" w:color="auto"/>
            <w:right w:val="none" w:sz="0" w:space="0" w:color="auto"/>
          </w:divBdr>
        </w:div>
        <w:div w:id="979654029">
          <w:marLeft w:val="0"/>
          <w:marRight w:val="0"/>
          <w:marTop w:val="0"/>
          <w:marBottom w:val="0"/>
          <w:divBdr>
            <w:top w:val="none" w:sz="0" w:space="0" w:color="auto"/>
            <w:left w:val="none" w:sz="0" w:space="0" w:color="auto"/>
            <w:bottom w:val="none" w:sz="0" w:space="0" w:color="auto"/>
            <w:right w:val="none" w:sz="0" w:space="0" w:color="auto"/>
          </w:divBdr>
        </w:div>
        <w:div w:id="780995435">
          <w:marLeft w:val="0"/>
          <w:marRight w:val="0"/>
          <w:marTop w:val="0"/>
          <w:marBottom w:val="0"/>
          <w:divBdr>
            <w:top w:val="none" w:sz="0" w:space="0" w:color="auto"/>
            <w:left w:val="none" w:sz="0" w:space="0" w:color="auto"/>
            <w:bottom w:val="none" w:sz="0" w:space="0" w:color="auto"/>
            <w:right w:val="none" w:sz="0" w:space="0" w:color="auto"/>
          </w:divBdr>
        </w:div>
        <w:div w:id="524291853">
          <w:marLeft w:val="0"/>
          <w:marRight w:val="0"/>
          <w:marTop w:val="0"/>
          <w:marBottom w:val="0"/>
          <w:divBdr>
            <w:top w:val="none" w:sz="0" w:space="0" w:color="auto"/>
            <w:left w:val="none" w:sz="0" w:space="0" w:color="auto"/>
            <w:bottom w:val="none" w:sz="0" w:space="0" w:color="auto"/>
            <w:right w:val="none" w:sz="0" w:space="0" w:color="auto"/>
          </w:divBdr>
        </w:div>
        <w:div w:id="1606960425">
          <w:marLeft w:val="0"/>
          <w:marRight w:val="0"/>
          <w:marTop w:val="0"/>
          <w:marBottom w:val="0"/>
          <w:divBdr>
            <w:top w:val="none" w:sz="0" w:space="0" w:color="auto"/>
            <w:left w:val="none" w:sz="0" w:space="0" w:color="auto"/>
            <w:bottom w:val="none" w:sz="0" w:space="0" w:color="auto"/>
            <w:right w:val="none" w:sz="0" w:space="0" w:color="auto"/>
          </w:divBdr>
        </w:div>
        <w:div w:id="1537738206">
          <w:marLeft w:val="0"/>
          <w:marRight w:val="0"/>
          <w:marTop w:val="0"/>
          <w:marBottom w:val="0"/>
          <w:divBdr>
            <w:top w:val="none" w:sz="0" w:space="0" w:color="auto"/>
            <w:left w:val="none" w:sz="0" w:space="0" w:color="auto"/>
            <w:bottom w:val="none" w:sz="0" w:space="0" w:color="auto"/>
            <w:right w:val="none" w:sz="0" w:space="0" w:color="auto"/>
          </w:divBdr>
        </w:div>
        <w:div w:id="545989000">
          <w:marLeft w:val="0"/>
          <w:marRight w:val="0"/>
          <w:marTop w:val="0"/>
          <w:marBottom w:val="0"/>
          <w:divBdr>
            <w:top w:val="none" w:sz="0" w:space="0" w:color="auto"/>
            <w:left w:val="none" w:sz="0" w:space="0" w:color="auto"/>
            <w:bottom w:val="none" w:sz="0" w:space="0" w:color="auto"/>
            <w:right w:val="none" w:sz="0" w:space="0" w:color="auto"/>
          </w:divBdr>
        </w:div>
        <w:div w:id="2050759082">
          <w:marLeft w:val="0"/>
          <w:marRight w:val="0"/>
          <w:marTop w:val="0"/>
          <w:marBottom w:val="0"/>
          <w:divBdr>
            <w:top w:val="none" w:sz="0" w:space="0" w:color="auto"/>
            <w:left w:val="none" w:sz="0" w:space="0" w:color="auto"/>
            <w:bottom w:val="none" w:sz="0" w:space="0" w:color="auto"/>
            <w:right w:val="none" w:sz="0" w:space="0" w:color="auto"/>
          </w:divBdr>
        </w:div>
        <w:div w:id="240335597">
          <w:marLeft w:val="0"/>
          <w:marRight w:val="0"/>
          <w:marTop w:val="0"/>
          <w:marBottom w:val="0"/>
          <w:divBdr>
            <w:top w:val="none" w:sz="0" w:space="0" w:color="auto"/>
            <w:left w:val="none" w:sz="0" w:space="0" w:color="auto"/>
            <w:bottom w:val="none" w:sz="0" w:space="0" w:color="auto"/>
            <w:right w:val="none" w:sz="0" w:space="0" w:color="auto"/>
          </w:divBdr>
        </w:div>
        <w:div w:id="540552111">
          <w:marLeft w:val="0"/>
          <w:marRight w:val="0"/>
          <w:marTop w:val="0"/>
          <w:marBottom w:val="0"/>
          <w:divBdr>
            <w:top w:val="none" w:sz="0" w:space="0" w:color="auto"/>
            <w:left w:val="none" w:sz="0" w:space="0" w:color="auto"/>
            <w:bottom w:val="none" w:sz="0" w:space="0" w:color="auto"/>
            <w:right w:val="none" w:sz="0" w:space="0" w:color="auto"/>
          </w:divBdr>
        </w:div>
        <w:div w:id="2115902160">
          <w:marLeft w:val="0"/>
          <w:marRight w:val="0"/>
          <w:marTop w:val="0"/>
          <w:marBottom w:val="0"/>
          <w:divBdr>
            <w:top w:val="none" w:sz="0" w:space="0" w:color="auto"/>
            <w:left w:val="none" w:sz="0" w:space="0" w:color="auto"/>
            <w:bottom w:val="none" w:sz="0" w:space="0" w:color="auto"/>
            <w:right w:val="none" w:sz="0" w:space="0" w:color="auto"/>
          </w:divBdr>
        </w:div>
        <w:div w:id="590162551">
          <w:marLeft w:val="0"/>
          <w:marRight w:val="0"/>
          <w:marTop w:val="0"/>
          <w:marBottom w:val="0"/>
          <w:divBdr>
            <w:top w:val="none" w:sz="0" w:space="0" w:color="auto"/>
            <w:left w:val="none" w:sz="0" w:space="0" w:color="auto"/>
            <w:bottom w:val="none" w:sz="0" w:space="0" w:color="auto"/>
            <w:right w:val="none" w:sz="0" w:space="0" w:color="auto"/>
          </w:divBdr>
        </w:div>
        <w:div w:id="652031176">
          <w:marLeft w:val="0"/>
          <w:marRight w:val="0"/>
          <w:marTop w:val="0"/>
          <w:marBottom w:val="0"/>
          <w:divBdr>
            <w:top w:val="none" w:sz="0" w:space="0" w:color="auto"/>
            <w:left w:val="none" w:sz="0" w:space="0" w:color="auto"/>
            <w:bottom w:val="none" w:sz="0" w:space="0" w:color="auto"/>
            <w:right w:val="none" w:sz="0" w:space="0" w:color="auto"/>
          </w:divBdr>
        </w:div>
        <w:div w:id="119953996">
          <w:marLeft w:val="0"/>
          <w:marRight w:val="0"/>
          <w:marTop w:val="0"/>
          <w:marBottom w:val="0"/>
          <w:divBdr>
            <w:top w:val="none" w:sz="0" w:space="0" w:color="auto"/>
            <w:left w:val="none" w:sz="0" w:space="0" w:color="auto"/>
            <w:bottom w:val="none" w:sz="0" w:space="0" w:color="auto"/>
            <w:right w:val="none" w:sz="0" w:space="0" w:color="auto"/>
          </w:divBdr>
        </w:div>
        <w:div w:id="908730577">
          <w:marLeft w:val="0"/>
          <w:marRight w:val="0"/>
          <w:marTop w:val="0"/>
          <w:marBottom w:val="0"/>
          <w:divBdr>
            <w:top w:val="none" w:sz="0" w:space="0" w:color="auto"/>
            <w:left w:val="none" w:sz="0" w:space="0" w:color="auto"/>
            <w:bottom w:val="none" w:sz="0" w:space="0" w:color="auto"/>
            <w:right w:val="none" w:sz="0" w:space="0" w:color="auto"/>
          </w:divBdr>
        </w:div>
        <w:div w:id="2141728538">
          <w:marLeft w:val="0"/>
          <w:marRight w:val="0"/>
          <w:marTop w:val="0"/>
          <w:marBottom w:val="0"/>
          <w:divBdr>
            <w:top w:val="none" w:sz="0" w:space="0" w:color="auto"/>
            <w:left w:val="none" w:sz="0" w:space="0" w:color="auto"/>
            <w:bottom w:val="none" w:sz="0" w:space="0" w:color="auto"/>
            <w:right w:val="none" w:sz="0" w:space="0" w:color="auto"/>
          </w:divBdr>
        </w:div>
        <w:div w:id="453603112">
          <w:marLeft w:val="0"/>
          <w:marRight w:val="0"/>
          <w:marTop w:val="0"/>
          <w:marBottom w:val="0"/>
          <w:divBdr>
            <w:top w:val="none" w:sz="0" w:space="0" w:color="auto"/>
            <w:left w:val="none" w:sz="0" w:space="0" w:color="auto"/>
            <w:bottom w:val="none" w:sz="0" w:space="0" w:color="auto"/>
            <w:right w:val="none" w:sz="0" w:space="0" w:color="auto"/>
          </w:divBdr>
        </w:div>
        <w:div w:id="1802116263">
          <w:marLeft w:val="0"/>
          <w:marRight w:val="0"/>
          <w:marTop w:val="0"/>
          <w:marBottom w:val="0"/>
          <w:divBdr>
            <w:top w:val="none" w:sz="0" w:space="0" w:color="auto"/>
            <w:left w:val="none" w:sz="0" w:space="0" w:color="auto"/>
            <w:bottom w:val="none" w:sz="0" w:space="0" w:color="auto"/>
            <w:right w:val="none" w:sz="0" w:space="0" w:color="auto"/>
          </w:divBdr>
        </w:div>
        <w:div w:id="1337419352">
          <w:marLeft w:val="0"/>
          <w:marRight w:val="0"/>
          <w:marTop w:val="0"/>
          <w:marBottom w:val="0"/>
          <w:divBdr>
            <w:top w:val="none" w:sz="0" w:space="0" w:color="auto"/>
            <w:left w:val="none" w:sz="0" w:space="0" w:color="auto"/>
            <w:bottom w:val="none" w:sz="0" w:space="0" w:color="auto"/>
            <w:right w:val="none" w:sz="0" w:space="0" w:color="auto"/>
          </w:divBdr>
        </w:div>
        <w:div w:id="1969118697">
          <w:marLeft w:val="0"/>
          <w:marRight w:val="0"/>
          <w:marTop w:val="0"/>
          <w:marBottom w:val="0"/>
          <w:divBdr>
            <w:top w:val="none" w:sz="0" w:space="0" w:color="auto"/>
            <w:left w:val="none" w:sz="0" w:space="0" w:color="auto"/>
            <w:bottom w:val="none" w:sz="0" w:space="0" w:color="auto"/>
            <w:right w:val="none" w:sz="0" w:space="0" w:color="auto"/>
          </w:divBdr>
          <w:divsChild>
            <w:div w:id="1434353586">
              <w:marLeft w:val="0"/>
              <w:marRight w:val="0"/>
              <w:marTop w:val="0"/>
              <w:marBottom w:val="0"/>
              <w:divBdr>
                <w:top w:val="none" w:sz="0" w:space="0" w:color="auto"/>
                <w:left w:val="none" w:sz="0" w:space="0" w:color="auto"/>
                <w:bottom w:val="none" w:sz="0" w:space="0" w:color="auto"/>
                <w:right w:val="none" w:sz="0" w:space="0" w:color="auto"/>
              </w:divBdr>
            </w:div>
            <w:div w:id="69356886">
              <w:marLeft w:val="0"/>
              <w:marRight w:val="0"/>
              <w:marTop w:val="0"/>
              <w:marBottom w:val="0"/>
              <w:divBdr>
                <w:top w:val="none" w:sz="0" w:space="0" w:color="auto"/>
                <w:left w:val="none" w:sz="0" w:space="0" w:color="auto"/>
                <w:bottom w:val="none" w:sz="0" w:space="0" w:color="auto"/>
                <w:right w:val="none" w:sz="0" w:space="0" w:color="auto"/>
              </w:divBdr>
            </w:div>
            <w:div w:id="1747146657">
              <w:marLeft w:val="0"/>
              <w:marRight w:val="0"/>
              <w:marTop w:val="0"/>
              <w:marBottom w:val="0"/>
              <w:divBdr>
                <w:top w:val="none" w:sz="0" w:space="0" w:color="auto"/>
                <w:left w:val="none" w:sz="0" w:space="0" w:color="auto"/>
                <w:bottom w:val="none" w:sz="0" w:space="0" w:color="auto"/>
                <w:right w:val="none" w:sz="0" w:space="0" w:color="auto"/>
              </w:divBdr>
            </w:div>
            <w:div w:id="261455273">
              <w:marLeft w:val="0"/>
              <w:marRight w:val="0"/>
              <w:marTop w:val="0"/>
              <w:marBottom w:val="0"/>
              <w:divBdr>
                <w:top w:val="none" w:sz="0" w:space="0" w:color="auto"/>
                <w:left w:val="none" w:sz="0" w:space="0" w:color="auto"/>
                <w:bottom w:val="none" w:sz="0" w:space="0" w:color="auto"/>
                <w:right w:val="none" w:sz="0" w:space="0" w:color="auto"/>
              </w:divBdr>
            </w:div>
          </w:divsChild>
        </w:div>
        <w:div w:id="359864329">
          <w:marLeft w:val="0"/>
          <w:marRight w:val="0"/>
          <w:marTop w:val="0"/>
          <w:marBottom w:val="0"/>
          <w:divBdr>
            <w:top w:val="none" w:sz="0" w:space="0" w:color="auto"/>
            <w:left w:val="none" w:sz="0" w:space="0" w:color="auto"/>
            <w:bottom w:val="none" w:sz="0" w:space="0" w:color="auto"/>
            <w:right w:val="none" w:sz="0" w:space="0" w:color="auto"/>
          </w:divBdr>
          <w:divsChild>
            <w:div w:id="1121916273">
              <w:marLeft w:val="0"/>
              <w:marRight w:val="0"/>
              <w:marTop w:val="0"/>
              <w:marBottom w:val="0"/>
              <w:divBdr>
                <w:top w:val="none" w:sz="0" w:space="0" w:color="auto"/>
                <w:left w:val="none" w:sz="0" w:space="0" w:color="auto"/>
                <w:bottom w:val="none" w:sz="0" w:space="0" w:color="auto"/>
                <w:right w:val="none" w:sz="0" w:space="0" w:color="auto"/>
              </w:divBdr>
            </w:div>
          </w:divsChild>
        </w:div>
        <w:div w:id="1367872670">
          <w:marLeft w:val="0"/>
          <w:marRight w:val="0"/>
          <w:marTop w:val="0"/>
          <w:marBottom w:val="0"/>
          <w:divBdr>
            <w:top w:val="none" w:sz="0" w:space="0" w:color="auto"/>
            <w:left w:val="none" w:sz="0" w:space="0" w:color="auto"/>
            <w:bottom w:val="none" w:sz="0" w:space="0" w:color="auto"/>
            <w:right w:val="none" w:sz="0" w:space="0" w:color="auto"/>
          </w:divBdr>
          <w:divsChild>
            <w:div w:id="520709429">
              <w:marLeft w:val="0"/>
              <w:marRight w:val="0"/>
              <w:marTop w:val="0"/>
              <w:marBottom w:val="0"/>
              <w:divBdr>
                <w:top w:val="none" w:sz="0" w:space="0" w:color="auto"/>
                <w:left w:val="none" w:sz="0" w:space="0" w:color="auto"/>
                <w:bottom w:val="none" w:sz="0" w:space="0" w:color="auto"/>
                <w:right w:val="none" w:sz="0" w:space="0" w:color="auto"/>
              </w:divBdr>
            </w:div>
            <w:div w:id="1352758730">
              <w:marLeft w:val="0"/>
              <w:marRight w:val="0"/>
              <w:marTop w:val="0"/>
              <w:marBottom w:val="0"/>
              <w:divBdr>
                <w:top w:val="none" w:sz="0" w:space="0" w:color="auto"/>
                <w:left w:val="none" w:sz="0" w:space="0" w:color="auto"/>
                <w:bottom w:val="none" w:sz="0" w:space="0" w:color="auto"/>
                <w:right w:val="none" w:sz="0" w:space="0" w:color="auto"/>
              </w:divBdr>
            </w:div>
            <w:div w:id="1610896688">
              <w:marLeft w:val="0"/>
              <w:marRight w:val="0"/>
              <w:marTop w:val="0"/>
              <w:marBottom w:val="0"/>
              <w:divBdr>
                <w:top w:val="none" w:sz="0" w:space="0" w:color="auto"/>
                <w:left w:val="none" w:sz="0" w:space="0" w:color="auto"/>
                <w:bottom w:val="none" w:sz="0" w:space="0" w:color="auto"/>
                <w:right w:val="none" w:sz="0" w:space="0" w:color="auto"/>
              </w:divBdr>
            </w:div>
            <w:div w:id="595401015">
              <w:marLeft w:val="0"/>
              <w:marRight w:val="0"/>
              <w:marTop w:val="0"/>
              <w:marBottom w:val="0"/>
              <w:divBdr>
                <w:top w:val="none" w:sz="0" w:space="0" w:color="auto"/>
                <w:left w:val="none" w:sz="0" w:space="0" w:color="auto"/>
                <w:bottom w:val="none" w:sz="0" w:space="0" w:color="auto"/>
                <w:right w:val="none" w:sz="0" w:space="0" w:color="auto"/>
              </w:divBdr>
            </w:div>
          </w:divsChild>
        </w:div>
        <w:div w:id="149565649">
          <w:marLeft w:val="0"/>
          <w:marRight w:val="0"/>
          <w:marTop w:val="0"/>
          <w:marBottom w:val="0"/>
          <w:divBdr>
            <w:top w:val="none" w:sz="0" w:space="0" w:color="auto"/>
            <w:left w:val="none" w:sz="0" w:space="0" w:color="auto"/>
            <w:bottom w:val="none" w:sz="0" w:space="0" w:color="auto"/>
            <w:right w:val="none" w:sz="0" w:space="0" w:color="auto"/>
          </w:divBdr>
        </w:div>
        <w:div w:id="1218664100">
          <w:marLeft w:val="0"/>
          <w:marRight w:val="0"/>
          <w:marTop w:val="0"/>
          <w:marBottom w:val="0"/>
          <w:divBdr>
            <w:top w:val="none" w:sz="0" w:space="0" w:color="auto"/>
            <w:left w:val="none" w:sz="0" w:space="0" w:color="auto"/>
            <w:bottom w:val="none" w:sz="0" w:space="0" w:color="auto"/>
            <w:right w:val="none" w:sz="0" w:space="0" w:color="auto"/>
          </w:divBdr>
        </w:div>
        <w:div w:id="1834641033">
          <w:marLeft w:val="0"/>
          <w:marRight w:val="0"/>
          <w:marTop w:val="0"/>
          <w:marBottom w:val="0"/>
          <w:divBdr>
            <w:top w:val="none" w:sz="0" w:space="0" w:color="auto"/>
            <w:left w:val="none" w:sz="0" w:space="0" w:color="auto"/>
            <w:bottom w:val="none" w:sz="0" w:space="0" w:color="auto"/>
            <w:right w:val="none" w:sz="0" w:space="0" w:color="auto"/>
          </w:divBdr>
        </w:div>
        <w:div w:id="1146363969">
          <w:marLeft w:val="0"/>
          <w:marRight w:val="0"/>
          <w:marTop w:val="0"/>
          <w:marBottom w:val="0"/>
          <w:divBdr>
            <w:top w:val="none" w:sz="0" w:space="0" w:color="auto"/>
            <w:left w:val="none" w:sz="0" w:space="0" w:color="auto"/>
            <w:bottom w:val="none" w:sz="0" w:space="0" w:color="auto"/>
            <w:right w:val="none" w:sz="0" w:space="0" w:color="auto"/>
          </w:divBdr>
        </w:div>
        <w:div w:id="1768119267">
          <w:marLeft w:val="0"/>
          <w:marRight w:val="0"/>
          <w:marTop w:val="0"/>
          <w:marBottom w:val="0"/>
          <w:divBdr>
            <w:top w:val="none" w:sz="0" w:space="0" w:color="auto"/>
            <w:left w:val="none" w:sz="0" w:space="0" w:color="auto"/>
            <w:bottom w:val="none" w:sz="0" w:space="0" w:color="auto"/>
            <w:right w:val="none" w:sz="0" w:space="0" w:color="auto"/>
          </w:divBdr>
        </w:div>
        <w:div w:id="675497467">
          <w:marLeft w:val="0"/>
          <w:marRight w:val="0"/>
          <w:marTop w:val="0"/>
          <w:marBottom w:val="0"/>
          <w:divBdr>
            <w:top w:val="none" w:sz="0" w:space="0" w:color="auto"/>
            <w:left w:val="none" w:sz="0" w:space="0" w:color="auto"/>
            <w:bottom w:val="none" w:sz="0" w:space="0" w:color="auto"/>
            <w:right w:val="none" w:sz="0" w:space="0" w:color="auto"/>
          </w:divBdr>
        </w:div>
        <w:div w:id="955210278">
          <w:marLeft w:val="0"/>
          <w:marRight w:val="0"/>
          <w:marTop w:val="0"/>
          <w:marBottom w:val="0"/>
          <w:divBdr>
            <w:top w:val="none" w:sz="0" w:space="0" w:color="auto"/>
            <w:left w:val="none" w:sz="0" w:space="0" w:color="auto"/>
            <w:bottom w:val="none" w:sz="0" w:space="0" w:color="auto"/>
            <w:right w:val="none" w:sz="0" w:space="0" w:color="auto"/>
          </w:divBdr>
        </w:div>
        <w:div w:id="424307289">
          <w:marLeft w:val="0"/>
          <w:marRight w:val="0"/>
          <w:marTop w:val="0"/>
          <w:marBottom w:val="0"/>
          <w:divBdr>
            <w:top w:val="none" w:sz="0" w:space="0" w:color="auto"/>
            <w:left w:val="none" w:sz="0" w:space="0" w:color="auto"/>
            <w:bottom w:val="none" w:sz="0" w:space="0" w:color="auto"/>
            <w:right w:val="none" w:sz="0" w:space="0" w:color="auto"/>
          </w:divBdr>
        </w:div>
        <w:div w:id="83846454">
          <w:marLeft w:val="0"/>
          <w:marRight w:val="0"/>
          <w:marTop w:val="0"/>
          <w:marBottom w:val="0"/>
          <w:divBdr>
            <w:top w:val="none" w:sz="0" w:space="0" w:color="auto"/>
            <w:left w:val="none" w:sz="0" w:space="0" w:color="auto"/>
            <w:bottom w:val="none" w:sz="0" w:space="0" w:color="auto"/>
            <w:right w:val="none" w:sz="0" w:space="0" w:color="auto"/>
          </w:divBdr>
        </w:div>
        <w:div w:id="2110808240">
          <w:marLeft w:val="0"/>
          <w:marRight w:val="0"/>
          <w:marTop w:val="0"/>
          <w:marBottom w:val="0"/>
          <w:divBdr>
            <w:top w:val="none" w:sz="0" w:space="0" w:color="auto"/>
            <w:left w:val="none" w:sz="0" w:space="0" w:color="auto"/>
            <w:bottom w:val="none" w:sz="0" w:space="0" w:color="auto"/>
            <w:right w:val="none" w:sz="0" w:space="0" w:color="auto"/>
          </w:divBdr>
        </w:div>
        <w:div w:id="1112092741">
          <w:marLeft w:val="0"/>
          <w:marRight w:val="0"/>
          <w:marTop w:val="0"/>
          <w:marBottom w:val="0"/>
          <w:divBdr>
            <w:top w:val="none" w:sz="0" w:space="0" w:color="auto"/>
            <w:left w:val="none" w:sz="0" w:space="0" w:color="auto"/>
            <w:bottom w:val="none" w:sz="0" w:space="0" w:color="auto"/>
            <w:right w:val="none" w:sz="0" w:space="0" w:color="auto"/>
          </w:divBdr>
          <w:divsChild>
            <w:div w:id="1570458635">
              <w:marLeft w:val="0"/>
              <w:marRight w:val="0"/>
              <w:marTop w:val="0"/>
              <w:marBottom w:val="0"/>
              <w:divBdr>
                <w:top w:val="none" w:sz="0" w:space="0" w:color="auto"/>
                <w:left w:val="none" w:sz="0" w:space="0" w:color="auto"/>
                <w:bottom w:val="none" w:sz="0" w:space="0" w:color="auto"/>
                <w:right w:val="none" w:sz="0" w:space="0" w:color="auto"/>
              </w:divBdr>
            </w:div>
            <w:div w:id="1329821880">
              <w:marLeft w:val="0"/>
              <w:marRight w:val="0"/>
              <w:marTop w:val="0"/>
              <w:marBottom w:val="0"/>
              <w:divBdr>
                <w:top w:val="none" w:sz="0" w:space="0" w:color="auto"/>
                <w:left w:val="none" w:sz="0" w:space="0" w:color="auto"/>
                <w:bottom w:val="none" w:sz="0" w:space="0" w:color="auto"/>
                <w:right w:val="none" w:sz="0" w:space="0" w:color="auto"/>
              </w:divBdr>
            </w:div>
            <w:div w:id="1459494480">
              <w:marLeft w:val="0"/>
              <w:marRight w:val="0"/>
              <w:marTop w:val="0"/>
              <w:marBottom w:val="0"/>
              <w:divBdr>
                <w:top w:val="none" w:sz="0" w:space="0" w:color="auto"/>
                <w:left w:val="none" w:sz="0" w:space="0" w:color="auto"/>
                <w:bottom w:val="none" w:sz="0" w:space="0" w:color="auto"/>
                <w:right w:val="none" w:sz="0" w:space="0" w:color="auto"/>
              </w:divBdr>
            </w:div>
            <w:div w:id="1805735583">
              <w:marLeft w:val="0"/>
              <w:marRight w:val="0"/>
              <w:marTop w:val="0"/>
              <w:marBottom w:val="0"/>
              <w:divBdr>
                <w:top w:val="none" w:sz="0" w:space="0" w:color="auto"/>
                <w:left w:val="none" w:sz="0" w:space="0" w:color="auto"/>
                <w:bottom w:val="none" w:sz="0" w:space="0" w:color="auto"/>
                <w:right w:val="none" w:sz="0" w:space="0" w:color="auto"/>
              </w:divBdr>
            </w:div>
          </w:divsChild>
        </w:div>
        <w:div w:id="1257130763">
          <w:marLeft w:val="0"/>
          <w:marRight w:val="0"/>
          <w:marTop w:val="0"/>
          <w:marBottom w:val="0"/>
          <w:divBdr>
            <w:top w:val="none" w:sz="0" w:space="0" w:color="auto"/>
            <w:left w:val="none" w:sz="0" w:space="0" w:color="auto"/>
            <w:bottom w:val="none" w:sz="0" w:space="0" w:color="auto"/>
            <w:right w:val="none" w:sz="0" w:space="0" w:color="auto"/>
          </w:divBdr>
        </w:div>
        <w:div w:id="2001807501">
          <w:marLeft w:val="0"/>
          <w:marRight w:val="0"/>
          <w:marTop w:val="0"/>
          <w:marBottom w:val="0"/>
          <w:divBdr>
            <w:top w:val="none" w:sz="0" w:space="0" w:color="auto"/>
            <w:left w:val="none" w:sz="0" w:space="0" w:color="auto"/>
            <w:bottom w:val="none" w:sz="0" w:space="0" w:color="auto"/>
            <w:right w:val="none" w:sz="0" w:space="0" w:color="auto"/>
          </w:divBdr>
        </w:div>
        <w:div w:id="1206215082">
          <w:marLeft w:val="0"/>
          <w:marRight w:val="0"/>
          <w:marTop w:val="0"/>
          <w:marBottom w:val="0"/>
          <w:divBdr>
            <w:top w:val="none" w:sz="0" w:space="0" w:color="auto"/>
            <w:left w:val="none" w:sz="0" w:space="0" w:color="auto"/>
            <w:bottom w:val="none" w:sz="0" w:space="0" w:color="auto"/>
            <w:right w:val="none" w:sz="0" w:space="0" w:color="auto"/>
          </w:divBdr>
        </w:div>
        <w:div w:id="1505435422">
          <w:marLeft w:val="0"/>
          <w:marRight w:val="0"/>
          <w:marTop w:val="0"/>
          <w:marBottom w:val="0"/>
          <w:divBdr>
            <w:top w:val="none" w:sz="0" w:space="0" w:color="auto"/>
            <w:left w:val="none" w:sz="0" w:space="0" w:color="auto"/>
            <w:bottom w:val="none" w:sz="0" w:space="0" w:color="auto"/>
            <w:right w:val="none" w:sz="0" w:space="0" w:color="auto"/>
          </w:divBdr>
        </w:div>
        <w:div w:id="1362320870">
          <w:marLeft w:val="0"/>
          <w:marRight w:val="0"/>
          <w:marTop w:val="0"/>
          <w:marBottom w:val="0"/>
          <w:divBdr>
            <w:top w:val="none" w:sz="0" w:space="0" w:color="auto"/>
            <w:left w:val="none" w:sz="0" w:space="0" w:color="auto"/>
            <w:bottom w:val="none" w:sz="0" w:space="0" w:color="auto"/>
            <w:right w:val="none" w:sz="0" w:space="0" w:color="auto"/>
          </w:divBdr>
        </w:div>
        <w:div w:id="1657687376">
          <w:marLeft w:val="0"/>
          <w:marRight w:val="0"/>
          <w:marTop w:val="0"/>
          <w:marBottom w:val="0"/>
          <w:divBdr>
            <w:top w:val="none" w:sz="0" w:space="0" w:color="auto"/>
            <w:left w:val="none" w:sz="0" w:space="0" w:color="auto"/>
            <w:bottom w:val="none" w:sz="0" w:space="0" w:color="auto"/>
            <w:right w:val="none" w:sz="0" w:space="0" w:color="auto"/>
          </w:divBdr>
        </w:div>
        <w:div w:id="139003858">
          <w:marLeft w:val="0"/>
          <w:marRight w:val="0"/>
          <w:marTop w:val="0"/>
          <w:marBottom w:val="0"/>
          <w:divBdr>
            <w:top w:val="none" w:sz="0" w:space="0" w:color="auto"/>
            <w:left w:val="none" w:sz="0" w:space="0" w:color="auto"/>
            <w:bottom w:val="none" w:sz="0" w:space="0" w:color="auto"/>
            <w:right w:val="none" w:sz="0" w:space="0" w:color="auto"/>
          </w:divBdr>
        </w:div>
        <w:div w:id="477646005">
          <w:marLeft w:val="0"/>
          <w:marRight w:val="0"/>
          <w:marTop w:val="0"/>
          <w:marBottom w:val="0"/>
          <w:divBdr>
            <w:top w:val="none" w:sz="0" w:space="0" w:color="auto"/>
            <w:left w:val="none" w:sz="0" w:space="0" w:color="auto"/>
            <w:bottom w:val="none" w:sz="0" w:space="0" w:color="auto"/>
            <w:right w:val="none" w:sz="0" w:space="0" w:color="auto"/>
          </w:divBdr>
        </w:div>
        <w:div w:id="1560510262">
          <w:marLeft w:val="0"/>
          <w:marRight w:val="0"/>
          <w:marTop w:val="0"/>
          <w:marBottom w:val="0"/>
          <w:divBdr>
            <w:top w:val="none" w:sz="0" w:space="0" w:color="auto"/>
            <w:left w:val="none" w:sz="0" w:space="0" w:color="auto"/>
            <w:bottom w:val="none" w:sz="0" w:space="0" w:color="auto"/>
            <w:right w:val="none" w:sz="0" w:space="0" w:color="auto"/>
          </w:divBdr>
        </w:div>
        <w:div w:id="1568153101">
          <w:marLeft w:val="0"/>
          <w:marRight w:val="0"/>
          <w:marTop w:val="0"/>
          <w:marBottom w:val="0"/>
          <w:divBdr>
            <w:top w:val="none" w:sz="0" w:space="0" w:color="auto"/>
            <w:left w:val="none" w:sz="0" w:space="0" w:color="auto"/>
            <w:bottom w:val="none" w:sz="0" w:space="0" w:color="auto"/>
            <w:right w:val="none" w:sz="0" w:space="0" w:color="auto"/>
          </w:divBdr>
        </w:div>
        <w:div w:id="1776755516">
          <w:marLeft w:val="0"/>
          <w:marRight w:val="0"/>
          <w:marTop w:val="0"/>
          <w:marBottom w:val="0"/>
          <w:divBdr>
            <w:top w:val="none" w:sz="0" w:space="0" w:color="auto"/>
            <w:left w:val="none" w:sz="0" w:space="0" w:color="auto"/>
            <w:bottom w:val="none" w:sz="0" w:space="0" w:color="auto"/>
            <w:right w:val="none" w:sz="0" w:space="0" w:color="auto"/>
          </w:divBdr>
        </w:div>
        <w:div w:id="1314916083">
          <w:marLeft w:val="0"/>
          <w:marRight w:val="0"/>
          <w:marTop w:val="0"/>
          <w:marBottom w:val="0"/>
          <w:divBdr>
            <w:top w:val="none" w:sz="0" w:space="0" w:color="auto"/>
            <w:left w:val="none" w:sz="0" w:space="0" w:color="auto"/>
            <w:bottom w:val="none" w:sz="0" w:space="0" w:color="auto"/>
            <w:right w:val="none" w:sz="0" w:space="0" w:color="auto"/>
          </w:divBdr>
        </w:div>
        <w:div w:id="631061135">
          <w:marLeft w:val="0"/>
          <w:marRight w:val="0"/>
          <w:marTop w:val="0"/>
          <w:marBottom w:val="0"/>
          <w:divBdr>
            <w:top w:val="none" w:sz="0" w:space="0" w:color="auto"/>
            <w:left w:val="none" w:sz="0" w:space="0" w:color="auto"/>
            <w:bottom w:val="none" w:sz="0" w:space="0" w:color="auto"/>
            <w:right w:val="none" w:sz="0" w:space="0" w:color="auto"/>
          </w:divBdr>
        </w:div>
        <w:div w:id="569773334">
          <w:marLeft w:val="0"/>
          <w:marRight w:val="0"/>
          <w:marTop w:val="0"/>
          <w:marBottom w:val="0"/>
          <w:divBdr>
            <w:top w:val="none" w:sz="0" w:space="0" w:color="auto"/>
            <w:left w:val="none" w:sz="0" w:space="0" w:color="auto"/>
            <w:bottom w:val="none" w:sz="0" w:space="0" w:color="auto"/>
            <w:right w:val="none" w:sz="0" w:space="0" w:color="auto"/>
          </w:divBdr>
        </w:div>
        <w:div w:id="504982539">
          <w:marLeft w:val="0"/>
          <w:marRight w:val="0"/>
          <w:marTop w:val="0"/>
          <w:marBottom w:val="0"/>
          <w:divBdr>
            <w:top w:val="none" w:sz="0" w:space="0" w:color="auto"/>
            <w:left w:val="none" w:sz="0" w:space="0" w:color="auto"/>
            <w:bottom w:val="none" w:sz="0" w:space="0" w:color="auto"/>
            <w:right w:val="none" w:sz="0" w:space="0" w:color="auto"/>
          </w:divBdr>
        </w:div>
        <w:div w:id="2135174173">
          <w:marLeft w:val="0"/>
          <w:marRight w:val="0"/>
          <w:marTop w:val="0"/>
          <w:marBottom w:val="0"/>
          <w:divBdr>
            <w:top w:val="none" w:sz="0" w:space="0" w:color="auto"/>
            <w:left w:val="none" w:sz="0" w:space="0" w:color="auto"/>
            <w:bottom w:val="none" w:sz="0" w:space="0" w:color="auto"/>
            <w:right w:val="none" w:sz="0" w:space="0" w:color="auto"/>
          </w:divBdr>
        </w:div>
        <w:div w:id="1944485728">
          <w:marLeft w:val="0"/>
          <w:marRight w:val="0"/>
          <w:marTop w:val="0"/>
          <w:marBottom w:val="0"/>
          <w:divBdr>
            <w:top w:val="none" w:sz="0" w:space="0" w:color="auto"/>
            <w:left w:val="none" w:sz="0" w:space="0" w:color="auto"/>
            <w:bottom w:val="none" w:sz="0" w:space="0" w:color="auto"/>
            <w:right w:val="none" w:sz="0" w:space="0" w:color="auto"/>
          </w:divBdr>
        </w:div>
        <w:div w:id="819271670">
          <w:marLeft w:val="0"/>
          <w:marRight w:val="0"/>
          <w:marTop w:val="0"/>
          <w:marBottom w:val="0"/>
          <w:divBdr>
            <w:top w:val="none" w:sz="0" w:space="0" w:color="auto"/>
            <w:left w:val="none" w:sz="0" w:space="0" w:color="auto"/>
            <w:bottom w:val="none" w:sz="0" w:space="0" w:color="auto"/>
            <w:right w:val="none" w:sz="0" w:space="0" w:color="auto"/>
          </w:divBdr>
        </w:div>
        <w:div w:id="982271523">
          <w:marLeft w:val="0"/>
          <w:marRight w:val="0"/>
          <w:marTop w:val="0"/>
          <w:marBottom w:val="0"/>
          <w:divBdr>
            <w:top w:val="none" w:sz="0" w:space="0" w:color="auto"/>
            <w:left w:val="none" w:sz="0" w:space="0" w:color="auto"/>
            <w:bottom w:val="none" w:sz="0" w:space="0" w:color="auto"/>
            <w:right w:val="none" w:sz="0" w:space="0" w:color="auto"/>
          </w:divBdr>
        </w:div>
        <w:div w:id="1390688890">
          <w:marLeft w:val="0"/>
          <w:marRight w:val="0"/>
          <w:marTop w:val="0"/>
          <w:marBottom w:val="0"/>
          <w:divBdr>
            <w:top w:val="none" w:sz="0" w:space="0" w:color="auto"/>
            <w:left w:val="none" w:sz="0" w:space="0" w:color="auto"/>
            <w:bottom w:val="none" w:sz="0" w:space="0" w:color="auto"/>
            <w:right w:val="none" w:sz="0" w:space="0" w:color="auto"/>
          </w:divBdr>
        </w:div>
        <w:div w:id="102726887">
          <w:marLeft w:val="0"/>
          <w:marRight w:val="0"/>
          <w:marTop w:val="0"/>
          <w:marBottom w:val="0"/>
          <w:divBdr>
            <w:top w:val="none" w:sz="0" w:space="0" w:color="auto"/>
            <w:left w:val="none" w:sz="0" w:space="0" w:color="auto"/>
            <w:bottom w:val="none" w:sz="0" w:space="0" w:color="auto"/>
            <w:right w:val="none" w:sz="0" w:space="0" w:color="auto"/>
          </w:divBdr>
        </w:div>
        <w:div w:id="1165783279">
          <w:marLeft w:val="0"/>
          <w:marRight w:val="0"/>
          <w:marTop w:val="0"/>
          <w:marBottom w:val="0"/>
          <w:divBdr>
            <w:top w:val="none" w:sz="0" w:space="0" w:color="auto"/>
            <w:left w:val="none" w:sz="0" w:space="0" w:color="auto"/>
            <w:bottom w:val="none" w:sz="0" w:space="0" w:color="auto"/>
            <w:right w:val="none" w:sz="0" w:space="0" w:color="auto"/>
          </w:divBdr>
        </w:div>
        <w:div w:id="792140344">
          <w:marLeft w:val="0"/>
          <w:marRight w:val="0"/>
          <w:marTop w:val="0"/>
          <w:marBottom w:val="0"/>
          <w:divBdr>
            <w:top w:val="none" w:sz="0" w:space="0" w:color="auto"/>
            <w:left w:val="none" w:sz="0" w:space="0" w:color="auto"/>
            <w:bottom w:val="none" w:sz="0" w:space="0" w:color="auto"/>
            <w:right w:val="none" w:sz="0" w:space="0" w:color="auto"/>
          </w:divBdr>
        </w:div>
        <w:div w:id="1746415626">
          <w:marLeft w:val="0"/>
          <w:marRight w:val="0"/>
          <w:marTop w:val="0"/>
          <w:marBottom w:val="0"/>
          <w:divBdr>
            <w:top w:val="none" w:sz="0" w:space="0" w:color="auto"/>
            <w:left w:val="none" w:sz="0" w:space="0" w:color="auto"/>
            <w:bottom w:val="none" w:sz="0" w:space="0" w:color="auto"/>
            <w:right w:val="none" w:sz="0" w:space="0" w:color="auto"/>
          </w:divBdr>
        </w:div>
        <w:div w:id="167060625">
          <w:marLeft w:val="0"/>
          <w:marRight w:val="0"/>
          <w:marTop w:val="0"/>
          <w:marBottom w:val="0"/>
          <w:divBdr>
            <w:top w:val="none" w:sz="0" w:space="0" w:color="auto"/>
            <w:left w:val="none" w:sz="0" w:space="0" w:color="auto"/>
            <w:bottom w:val="none" w:sz="0" w:space="0" w:color="auto"/>
            <w:right w:val="none" w:sz="0" w:space="0" w:color="auto"/>
          </w:divBdr>
        </w:div>
        <w:div w:id="1719089516">
          <w:marLeft w:val="0"/>
          <w:marRight w:val="0"/>
          <w:marTop w:val="0"/>
          <w:marBottom w:val="0"/>
          <w:divBdr>
            <w:top w:val="none" w:sz="0" w:space="0" w:color="auto"/>
            <w:left w:val="none" w:sz="0" w:space="0" w:color="auto"/>
            <w:bottom w:val="none" w:sz="0" w:space="0" w:color="auto"/>
            <w:right w:val="none" w:sz="0" w:space="0" w:color="auto"/>
          </w:divBdr>
        </w:div>
        <w:div w:id="1995909527">
          <w:marLeft w:val="0"/>
          <w:marRight w:val="0"/>
          <w:marTop w:val="0"/>
          <w:marBottom w:val="0"/>
          <w:divBdr>
            <w:top w:val="none" w:sz="0" w:space="0" w:color="auto"/>
            <w:left w:val="none" w:sz="0" w:space="0" w:color="auto"/>
            <w:bottom w:val="none" w:sz="0" w:space="0" w:color="auto"/>
            <w:right w:val="none" w:sz="0" w:space="0" w:color="auto"/>
          </w:divBdr>
        </w:div>
        <w:div w:id="128593277">
          <w:marLeft w:val="0"/>
          <w:marRight w:val="0"/>
          <w:marTop w:val="0"/>
          <w:marBottom w:val="0"/>
          <w:divBdr>
            <w:top w:val="none" w:sz="0" w:space="0" w:color="auto"/>
            <w:left w:val="none" w:sz="0" w:space="0" w:color="auto"/>
            <w:bottom w:val="none" w:sz="0" w:space="0" w:color="auto"/>
            <w:right w:val="none" w:sz="0" w:space="0" w:color="auto"/>
          </w:divBdr>
        </w:div>
        <w:div w:id="396710274">
          <w:marLeft w:val="0"/>
          <w:marRight w:val="0"/>
          <w:marTop w:val="0"/>
          <w:marBottom w:val="0"/>
          <w:divBdr>
            <w:top w:val="none" w:sz="0" w:space="0" w:color="auto"/>
            <w:left w:val="none" w:sz="0" w:space="0" w:color="auto"/>
            <w:bottom w:val="none" w:sz="0" w:space="0" w:color="auto"/>
            <w:right w:val="none" w:sz="0" w:space="0" w:color="auto"/>
          </w:divBdr>
        </w:div>
        <w:div w:id="214854095">
          <w:marLeft w:val="0"/>
          <w:marRight w:val="0"/>
          <w:marTop w:val="0"/>
          <w:marBottom w:val="0"/>
          <w:divBdr>
            <w:top w:val="none" w:sz="0" w:space="0" w:color="auto"/>
            <w:left w:val="none" w:sz="0" w:space="0" w:color="auto"/>
            <w:bottom w:val="none" w:sz="0" w:space="0" w:color="auto"/>
            <w:right w:val="none" w:sz="0" w:space="0" w:color="auto"/>
          </w:divBdr>
        </w:div>
        <w:div w:id="1492525395">
          <w:marLeft w:val="0"/>
          <w:marRight w:val="0"/>
          <w:marTop w:val="0"/>
          <w:marBottom w:val="0"/>
          <w:divBdr>
            <w:top w:val="none" w:sz="0" w:space="0" w:color="auto"/>
            <w:left w:val="none" w:sz="0" w:space="0" w:color="auto"/>
            <w:bottom w:val="none" w:sz="0" w:space="0" w:color="auto"/>
            <w:right w:val="none" w:sz="0" w:space="0" w:color="auto"/>
          </w:divBdr>
        </w:div>
        <w:div w:id="1828280196">
          <w:marLeft w:val="0"/>
          <w:marRight w:val="0"/>
          <w:marTop w:val="0"/>
          <w:marBottom w:val="0"/>
          <w:divBdr>
            <w:top w:val="none" w:sz="0" w:space="0" w:color="auto"/>
            <w:left w:val="none" w:sz="0" w:space="0" w:color="auto"/>
            <w:bottom w:val="none" w:sz="0" w:space="0" w:color="auto"/>
            <w:right w:val="none" w:sz="0" w:space="0" w:color="auto"/>
          </w:divBdr>
        </w:div>
        <w:div w:id="202249444">
          <w:marLeft w:val="0"/>
          <w:marRight w:val="0"/>
          <w:marTop w:val="0"/>
          <w:marBottom w:val="0"/>
          <w:divBdr>
            <w:top w:val="none" w:sz="0" w:space="0" w:color="auto"/>
            <w:left w:val="none" w:sz="0" w:space="0" w:color="auto"/>
            <w:bottom w:val="none" w:sz="0" w:space="0" w:color="auto"/>
            <w:right w:val="none" w:sz="0" w:space="0" w:color="auto"/>
          </w:divBdr>
        </w:div>
        <w:div w:id="1987465513">
          <w:marLeft w:val="0"/>
          <w:marRight w:val="0"/>
          <w:marTop w:val="0"/>
          <w:marBottom w:val="0"/>
          <w:divBdr>
            <w:top w:val="none" w:sz="0" w:space="0" w:color="auto"/>
            <w:left w:val="none" w:sz="0" w:space="0" w:color="auto"/>
            <w:bottom w:val="none" w:sz="0" w:space="0" w:color="auto"/>
            <w:right w:val="none" w:sz="0" w:space="0" w:color="auto"/>
          </w:divBdr>
        </w:div>
        <w:div w:id="709065853">
          <w:marLeft w:val="0"/>
          <w:marRight w:val="0"/>
          <w:marTop w:val="0"/>
          <w:marBottom w:val="0"/>
          <w:divBdr>
            <w:top w:val="none" w:sz="0" w:space="0" w:color="auto"/>
            <w:left w:val="none" w:sz="0" w:space="0" w:color="auto"/>
            <w:bottom w:val="none" w:sz="0" w:space="0" w:color="auto"/>
            <w:right w:val="none" w:sz="0" w:space="0" w:color="auto"/>
          </w:divBdr>
        </w:div>
        <w:div w:id="1923681912">
          <w:marLeft w:val="0"/>
          <w:marRight w:val="0"/>
          <w:marTop w:val="0"/>
          <w:marBottom w:val="0"/>
          <w:divBdr>
            <w:top w:val="none" w:sz="0" w:space="0" w:color="auto"/>
            <w:left w:val="none" w:sz="0" w:space="0" w:color="auto"/>
            <w:bottom w:val="none" w:sz="0" w:space="0" w:color="auto"/>
            <w:right w:val="none" w:sz="0" w:space="0" w:color="auto"/>
          </w:divBdr>
        </w:div>
        <w:div w:id="253516334">
          <w:marLeft w:val="0"/>
          <w:marRight w:val="0"/>
          <w:marTop w:val="0"/>
          <w:marBottom w:val="0"/>
          <w:divBdr>
            <w:top w:val="none" w:sz="0" w:space="0" w:color="auto"/>
            <w:left w:val="none" w:sz="0" w:space="0" w:color="auto"/>
            <w:bottom w:val="none" w:sz="0" w:space="0" w:color="auto"/>
            <w:right w:val="none" w:sz="0" w:space="0" w:color="auto"/>
          </w:divBdr>
        </w:div>
        <w:div w:id="1121609175">
          <w:marLeft w:val="0"/>
          <w:marRight w:val="0"/>
          <w:marTop w:val="0"/>
          <w:marBottom w:val="0"/>
          <w:divBdr>
            <w:top w:val="none" w:sz="0" w:space="0" w:color="auto"/>
            <w:left w:val="none" w:sz="0" w:space="0" w:color="auto"/>
            <w:bottom w:val="none" w:sz="0" w:space="0" w:color="auto"/>
            <w:right w:val="none" w:sz="0" w:space="0" w:color="auto"/>
          </w:divBdr>
        </w:div>
        <w:div w:id="193272006">
          <w:marLeft w:val="0"/>
          <w:marRight w:val="0"/>
          <w:marTop w:val="0"/>
          <w:marBottom w:val="0"/>
          <w:divBdr>
            <w:top w:val="none" w:sz="0" w:space="0" w:color="auto"/>
            <w:left w:val="none" w:sz="0" w:space="0" w:color="auto"/>
            <w:bottom w:val="none" w:sz="0" w:space="0" w:color="auto"/>
            <w:right w:val="none" w:sz="0" w:space="0" w:color="auto"/>
          </w:divBdr>
        </w:div>
        <w:div w:id="1888099815">
          <w:marLeft w:val="0"/>
          <w:marRight w:val="0"/>
          <w:marTop w:val="0"/>
          <w:marBottom w:val="0"/>
          <w:divBdr>
            <w:top w:val="none" w:sz="0" w:space="0" w:color="auto"/>
            <w:left w:val="none" w:sz="0" w:space="0" w:color="auto"/>
            <w:bottom w:val="none" w:sz="0" w:space="0" w:color="auto"/>
            <w:right w:val="none" w:sz="0" w:space="0" w:color="auto"/>
          </w:divBdr>
        </w:div>
        <w:div w:id="1084569889">
          <w:marLeft w:val="0"/>
          <w:marRight w:val="0"/>
          <w:marTop w:val="0"/>
          <w:marBottom w:val="0"/>
          <w:divBdr>
            <w:top w:val="none" w:sz="0" w:space="0" w:color="auto"/>
            <w:left w:val="none" w:sz="0" w:space="0" w:color="auto"/>
            <w:bottom w:val="none" w:sz="0" w:space="0" w:color="auto"/>
            <w:right w:val="none" w:sz="0" w:space="0" w:color="auto"/>
          </w:divBdr>
        </w:div>
        <w:div w:id="850148186">
          <w:marLeft w:val="0"/>
          <w:marRight w:val="0"/>
          <w:marTop w:val="0"/>
          <w:marBottom w:val="0"/>
          <w:divBdr>
            <w:top w:val="none" w:sz="0" w:space="0" w:color="auto"/>
            <w:left w:val="none" w:sz="0" w:space="0" w:color="auto"/>
            <w:bottom w:val="none" w:sz="0" w:space="0" w:color="auto"/>
            <w:right w:val="none" w:sz="0" w:space="0" w:color="auto"/>
          </w:divBdr>
        </w:div>
        <w:div w:id="2117141553">
          <w:marLeft w:val="0"/>
          <w:marRight w:val="0"/>
          <w:marTop w:val="0"/>
          <w:marBottom w:val="0"/>
          <w:divBdr>
            <w:top w:val="none" w:sz="0" w:space="0" w:color="auto"/>
            <w:left w:val="none" w:sz="0" w:space="0" w:color="auto"/>
            <w:bottom w:val="none" w:sz="0" w:space="0" w:color="auto"/>
            <w:right w:val="none" w:sz="0" w:space="0" w:color="auto"/>
          </w:divBdr>
        </w:div>
        <w:div w:id="1180436806">
          <w:marLeft w:val="0"/>
          <w:marRight w:val="0"/>
          <w:marTop w:val="0"/>
          <w:marBottom w:val="0"/>
          <w:divBdr>
            <w:top w:val="none" w:sz="0" w:space="0" w:color="auto"/>
            <w:left w:val="none" w:sz="0" w:space="0" w:color="auto"/>
            <w:bottom w:val="none" w:sz="0" w:space="0" w:color="auto"/>
            <w:right w:val="none" w:sz="0" w:space="0" w:color="auto"/>
          </w:divBdr>
        </w:div>
        <w:div w:id="1231379405">
          <w:marLeft w:val="0"/>
          <w:marRight w:val="0"/>
          <w:marTop w:val="0"/>
          <w:marBottom w:val="0"/>
          <w:divBdr>
            <w:top w:val="none" w:sz="0" w:space="0" w:color="auto"/>
            <w:left w:val="none" w:sz="0" w:space="0" w:color="auto"/>
            <w:bottom w:val="none" w:sz="0" w:space="0" w:color="auto"/>
            <w:right w:val="none" w:sz="0" w:space="0" w:color="auto"/>
          </w:divBdr>
        </w:div>
        <w:div w:id="1526366206">
          <w:marLeft w:val="0"/>
          <w:marRight w:val="0"/>
          <w:marTop w:val="0"/>
          <w:marBottom w:val="0"/>
          <w:divBdr>
            <w:top w:val="none" w:sz="0" w:space="0" w:color="auto"/>
            <w:left w:val="none" w:sz="0" w:space="0" w:color="auto"/>
            <w:bottom w:val="none" w:sz="0" w:space="0" w:color="auto"/>
            <w:right w:val="none" w:sz="0" w:space="0" w:color="auto"/>
          </w:divBdr>
        </w:div>
        <w:div w:id="1655646524">
          <w:marLeft w:val="0"/>
          <w:marRight w:val="0"/>
          <w:marTop w:val="0"/>
          <w:marBottom w:val="0"/>
          <w:divBdr>
            <w:top w:val="none" w:sz="0" w:space="0" w:color="auto"/>
            <w:left w:val="none" w:sz="0" w:space="0" w:color="auto"/>
            <w:bottom w:val="none" w:sz="0" w:space="0" w:color="auto"/>
            <w:right w:val="none" w:sz="0" w:space="0" w:color="auto"/>
          </w:divBdr>
        </w:div>
        <w:div w:id="2007512382">
          <w:marLeft w:val="0"/>
          <w:marRight w:val="0"/>
          <w:marTop w:val="0"/>
          <w:marBottom w:val="0"/>
          <w:divBdr>
            <w:top w:val="none" w:sz="0" w:space="0" w:color="auto"/>
            <w:left w:val="none" w:sz="0" w:space="0" w:color="auto"/>
            <w:bottom w:val="none" w:sz="0" w:space="0" w:color="auto"/>
            <w:right w:val="none" w:sz="0" w:space="0" w:color="auto"/>
          </w:divBdr>
        </w:div>
        <w:div w:id="604465782">
          <w:marLeft w:val="0"/>
          <w:marRight w:val="0"/>
          <w:marTop w:val="0"/>
          <w:marBottom w:val="0"/>
          <w:divBdr>
            <w:top w:val="none" w:sz="0" w:space="0" w:color="auto"/>
            <w:left w:val="none" w:sz="0" w:space="0" w:color="auto"/>
            <w:bottom w:val="none" w:sz="0" w:space="0" w:color="auto"/>
            <w:right w:val="none" w:sz="0" w:space="0" w:color="auto"/>
          </w:divBdr>
        </w:div>
        <w:div w:id="1500929459">
          <w:marLeft w:val="0"/>
          <w:marRight w:val="0"/>
          <w:marTop w:val="0"/>
          <w:marBottom w:val="0"/>
          <w:divBdr>
            <w:top w:val="none" w:sz="0" w:space="0" w:color="auto"/>
            <w:left w:val="none" w:sz="0" w:space="0" w:color="auto"/>
            <w:bottom w:val="none" w:sz="0" w:space="0" w:color="auto"/>
            <w:right w:val="none" w:sz="0" w:space="0" w:color="auto"/>
          </w:divBdr>
        </w:div>
        <w:div w:id="932056663">
          <w:marLeft w:val="0"/>
          <w:marRight w:val="0"/>
          <w:marTop w:val="0"/>
          <w:marBottom w:val="0"/>
          <w:divBdr>
            <w:top w:val="none" w:sz="0" w:space="0" w:color="auto"/>
            <w:left w:val="none" w:sz="0" w:space="0" w:color="auto"/>
            <w:bottom w:val="none" w:sz="0" w:space="0" w:color="auto"/>
            <w:right w:val="none" w:sz="0" w:space="0" w:color="auto"/>
          </w:divBdr>
        </w:div>
        <w:div w:id="887687136">
          <w:marLeft w:val="0"/>
          <w:marRight w:val="0"/>
          <w:marTop w:val="0"/>
          <w:marBottom w:val="0"/>
          <w:divBdr>
            <w:top w:val="none" w:sz="0" w:space="0" w:color="auto"/>
            <w:left w:val="none" w:sz="0" w:space="0" w:color="auto"/>
            <w:bottom w:val="none" w:sz="0" w:space="0" w:color="auto"/>
            <w:right w:val="none" w:sz="0" w:space="0" w:color="auto"/>
          </w:divBdr>
        </w:div>
        <w:div w:id="893931078">
          <w:marLeft w:val="0"/>
          <w:marRight w:val="0"/>
          <w:marTop w:val="0"/>
          <w:marBottom w:val="0"/>
          <w:divBdr>
            <w:top w:val="none" w:sz="0" w:space="0" w:color="auto"/>
            <w:left w:val="none" w:sz="0" w:space="0" w:color="auto"/>
            <w:bottom w:val="none" w:sz="0" w:space="0" w:color="auto"/>
            <w:right w:val="none" w:sz="0" w:space="0" w:color="auto"/>
          </w:divBdr>
        </w:div>
        <w:div w:id="1777364289">
          <w:marLeft w:val="0"/>
          <w:marRight w:val="0"/>
          <w:marTop w:val="0"/>
          <w:marBottom w:val="0"/>
          <w:divBdr>
            <w:top w:val="none" w:sz="0" w:space="0" w:color="auto"/>
            <w:left w:val="none" w:sz="0" w:space="0" w:color="auto"/>
            <w:bottom w:val="none" w:sz="0" w:space="0" w:color="auto"/>
            <w:right w:val="none" w:sz="0" w:space="0" w:color="auto"/>
          </w:divBdr>
        </w:div>
        <w:div w:id="251865983">
          <w:marLeft w:val="0"/>
          <w:marRight w:val="0"/>
          <w:marTop w:val="0"/>
          <w:marBottom w:val="0"/>
          <w:divBdr>
            <w:top w:val="none" w:sz="0" w:space="0" w:color="auto"/>
            <w:left w:val="none" w:sz="0" w:space="0" w:color="auto"/>
            <w:bottom w:val="none" w:sz="0" w:space="0" w:color="auto"/>
            <w:right w:val="none" w:sz="0" w:space="0" w:color="auto"/>
          </w:divBdr>
        </w:div>
        <w:div w:id="1306541364">
          <w:marLeft w:val="0"/>
          <w:marRight w:val="0"/>
          <w:marTop w:val="0"/>
          <w:marBottom w:val="0"/>
          <w:divBdr>
            <w:top w:val="none" w:sz="0" w:space="0" w:color="auto"/>
            <w:left w:val="none" w:sz="0" w:space="0" w:color="auto"/>
            <w:bottom w:val="none" w:sz="0" w:space="0" w:color="auto"/>
            <w:right w:val="none" w:sz="0" w:space="0" w:color="auto"/>
          </w:divBdr>
        </w:div>
        <w:div w:id="2069958919">
          <w:marLeft w:val="0"/>
          <w:marRight w:val="0"/>
          <w:marTop w:val="0"/>
          <w:marBottom w:val="0"/>
          <w:divBdr>
            <w:top w:val="none" w:sz="0" w:space="0" w:color="auto"/>
            <w:left w:val="none" w:sz="0" w:space="0" w:color="auto"/>
            <w:bottom w:val="none" w:sz="0" w:space="0" w:color="auto"/>
            <w:right w:val="none" w:sz="0" w:space="0" w:color="auto"/>
          </w:divBdr>
        </w:div>
        <w:div w:id="1094089467">
          <w:marLeft w:val="0"/>
          <w:marRight w:val="0"/>
          <w:marTop w:val="0"/>
          <w:marBottom w:val="0"/>
          <w:divBdr>
            <w:top w:val="none" w:sz="0" w:space="0" w:color="auto"/>
            <w:left w:val="none" w:sz="0" w:space="0" w:color="auto"/>
            <w:bottom w:val="none" w:sz="0" w:space="0" w:color="auto"/>
            <w:right w:val="none" w:sz="0" w:space="0" w:color="auto"/>
          </w:divBdr>
        </w:div>
        <w:div w:id="527528307">
          <w:marLeft w:val="0"/>
          <w:marRight w:val="0"/>
          <w:marTop w:val="0"/>
          <w:marBottom w:val="0"/>
          <w:divBdr>
            <w:top w:val="none" w:sz="0" w:space="0" w:color="auto"/>
            <w:left w:val="none" w:sz="0" w:space="0" w:color="auto"/>
            <w:bottom w:val="none" w:sz="0" w:space="0" w:color="auto"/>
            <w:right w:val="none" w:sz="0" w:space="0" w:color="auto"/>
          </w:divBdr>
        </w:div>
        <w:div w:id="41681154">
          <w:marLeft w:val="0"/>
          <w:marRight w:val="0"/>
          <w:marTop w:val="0"/>
          <w:marBottom w:val="0"/>
          <w:divBdr>
            <w:top w:val="none" w:sz="0" w:space="0" w:color="auto"/>
            <w:left w:val="none" w:sz="0" w:space="0" w:color="auto"/>
            <w:bottom w:val="none" w:sz="0" w:space="0" w:color="auto"/>
            <w:right w:val="none" w:sz="0" w:space="0" w:color="auto"/>
          </w:divBdr>
        </w:div>
        <w:div w:id="732898483">
          <w:marLeft w:val="0"/>
          <w:marRight w:val="0"/>
          <w:marTop w:val="0"/>
          <w:marBottom w:val="0"/>
          <w:divBdr>
            <w:top w:val="none" w:sz="0" w:space="0" w:color="auto"/>
            <w:left w:val="none" w:sz="0" w:space="0" w:color="auto"/>
            <w:bottom w:val="none" w:sz="0" w:space="0" w:color="auto"/>
            <w:right w:val="none" w:sz="0" w:space="0" w:color="auto"/>
          </w:divBdr>
        </w:div>
        <w:div w:id="1805005251">
          <w:marLeft w:val="0"/>
          <w:marRight w:val="0"/>
          <w:marTop w:val="0"/>
          <w:marBottom w:val="0"/>
          <w:divBdr>
            <w:top w:val="none" w:sz="0" w:space="0" w:color="auto"/>
            <w:left w:val="none" w:sz="0" w:space="0" w:color="auto"/>
            <w:bottom w:val="none" w:sz="0" w:space="0" w:color="auto"/>
            <w:right w:val="none" w:sz="0" w:space="0" w:color="auto"/>
          </w:divBdr>
        </w:div>
        <w:div w:id="279653388">
          <w:marLeft w:val="0"/>
          <w:marRight w:val="0"/>
          <w:marTop w:val="0"/>
          <w:marBottom w:val="0"/>
          <w:divBdr>
            <w:top w:val="none" w:sz="0" w:space="0" w:color="auto"/>
            <w:left w:val="none" w:sz="0" w:space="0" w:color="auto"/>
            <w:bottom w:val="none" w:sz="0" w:space="0" w:color="auto"/>
            <w:right w:val="none" w:sz="0" w:space="0" w:color="auto"/>
          </w:divBdr>
        </w:div>
        <w:div w:id="1791582137">
          <w:marLeft w:val="0"/>
          <w:marRight w:val="0"/>
          <w:marTop w:val="0"/>
          <w:marBottom w:val="0"/>
          <w:divBdr>
            <w:top w:val="none" w:sz="0" w:space="0" w:color="auto"/>
            <w:left w:val="none" w:sz="0" w:space="0" w:color="auto"/>
            <w:bottom w:val="none" w:sz="0" w:space="0" w:color="auto"/>
            <w:right w:val="none" w:sz="0" w:space="0" w:color="auto"/>
          </w:divBdr>
        </w:div>
        <w:div w:id="1515152544">
          <w:marLeft w:val="0"/>
          <w:marRight w:val="0"/>
          <w:marTop w:val="0"/>
          <w:marBottom w:val="0"/>
          <w:divBdr>
            <w:top w:val="none" w:sz="0" w:space="0" w:color="auto"/>
            <w:left w:val="none" w:sz="0" w:space="0" w:color="auto"/>
            <w:bottom w:val="none" w:sz="0" w:space="0" w:color="auto"/>
            <w:right w:val="none" w:sz="0" w:space="0" w:color="auto"/>
          </w:divBdr>
        </w:div>
        <w:div w:id="798496024">
          <w:marLeft w:val="0"/>
          <w:marRight w:val="0"/>
          <w:marTop w:val="0"/>
          <w:marBottom w:val="0"/>
          <w:divBdr>
            <w:top w:val="none" w:sz="0" w:space="0" w:color="auto"/>
            <w:left w:val="none" w:sz="0" w:space="0" w:color="auto"/>
            <w:bottom w:val="none" w:sz="0" w:space="0" w:color="auto"/>
            <w:right w:val="none" w:sz="0" w:space="0" w:color="auto"/>
          </w:divBdr>
          <w:divsChild>
            <w:div w:id="1887907687">
              <w:marLeft w:val="0"/>
              <w:marRight w:val="0"/>
              <w:marTop w:val="0"/>
              <w:marBottom w:val="0"/>
              <w:divBdr>
                <w:top w:val="none" w:sz="0" w:space="0" w:color="auto"/>
                <w:left w:val="none" w:sz="0" w:space="0" w:color="auto"/>
                <w:bottom w:val="none" w:sz="0" w:space="0" w:color="auto"/>
                <w:right w:val="none" w:sz="0" w:space="0" w:color="auto"/>
              </w:divBdr>
            </w:div>
            <w:div w:id="289211564">
              <w:marLeft w:val="0"/>
              <w:marRight w:val="0"/>
              <w:marTop w:val="0"/>
              <w:marBottom w:val="0"/>
              <w:divBdr>
                <w:top w:val="none" w:sz="0" w:space="0" w:color="auto"/>
                <w:left w:val="none" w:sz="0" w:space="0" w:color="auto"/>
                <w:bottom w:val="none" w:sz="0" w:space="0" w:color="auto"/>
                <w:right w:val="none" w:sz="0" w:space="0" w:color="auto"/>
              </w:divBdr>
            </w:div>
            <w:div w:id="1180000840">
              <w:marLeft w:val="0"/>
              <w:marRight w:val="0"/>
              <w:marTop w:val="0"/>
              <w:marBottom w:val="0"/>
              <w:divBdr>
                <w:top w:val="none" w:sz="0" w:space="0" w:color="auto"/>
                <w:left w:val="none" w:sz="0" w:space="0" w:color="auto"/>
                <w:bottom w:val="none" w:sz="0" w:space="0" w:color="auto"/>
                <w:right w:val="none" w:sz="0" w:space="0" w:color="auto"/>
              </w:divBdr>
            </w:div>
            <w:div w:id="412122456">
              <w:marLeft w:val="0"/>
              <w:marRight w:val="0"/>
              <w:marTop w:val="0"/>
              <w:marBottom w:val="0"/>
              <w:divBdr>
                <w:top w:val="none" w:sz="0" w:space="0" w:color="auto"/>
                <w:left w:val="none" w:sz="0" w:space="0" w:color="auto"/>
                <w:bottom w:val="none" w:sz="0" w:space="0" w:color="auto"/>
                <w:right w:val="none" w:sz="0" w:space="0" w:color="auto"/>
              </w:divBdr>
            </w:div>
            <w:div w:id="258679762">
              <w:marLeft w:val="0"/>
              <w:marRight w:val="0"/>
              <w:marTop w:val="0"/>
              <w:marBottom w:val="0"/>
              <w:divBdr>
                <w:top w:val="none" w:sz="0" w:space="0" w:color="auto"/>
                <w:left w:val="none" w:sz="0" w:space="0" w:color="auto"/>
                <w:bottom w:val="none" w:sz="0" w:space="0" w:color="auto"/>
                <w:right w:val="none" w:sz="0" w:space="0" w:color="auto"/>
              </w:divBdr>
            </w:div>
          </w:divsChild>
        </w:div>
        <w:div w:id="334261047">
          <w:marLeft w:val="0"/>
          <w:marRight w:val="0"/>
          <w:marTop w:val="0"/>
          <w:marBottom w:val="0"/>
          <w:divBdr>
            <w:top w:val="none" w:sz="0" w:space="0" w:color="auto"/>
            <w:left w:val="none" w:sz="0" w:space="0" w:color="auto"/>
            <w:bottom w:val="none" w:sz="0" w:space="0" w:color="auto"/>
            <w:right w:val="none" w:sz="0" w:space="0" w:color="auto"/>
          </w:divBdr>
          <w:divsChild>
            <w:div w:id="1159005671">
              <w:marLeft w:val="0"/>
              <w:marRight w:val="0"/>
              <w:marTop w:val="0"/>
              <w:marBottom w:val="0"/>
              <w:divBdr>
                <w:top w:val="none" w:sz="0" w:space="0" w:color="auto"/>
                <w:left w:val="none" w:sz="0" w:space="0" w:color="auto"/>
                <w:bottom w:val="none" w:sz="0" w:space="0" w:color="auto"/>
                <w:right w:val="none" w:sz="0" w:space="0" w:color="auto"/>
              </w:divBdr>
            </w:div>
            <w:div w:id="20403822">
              <w:marLeft w:val="0"/>
              <w:marRight w:val="0"/>
              <w:marTop w:val="0"/>
              <w:marBottom w:val="0"/>
              <w:divBdr>
                <w:top w:val="none" w:sz="0" w:space="0" w:color="auto"/>
                <w:left w:val="none" w:sz="0" w:space="0" w:color="auto"/>
                <w:bottom w:val="none" w:sz="0" w:space="0" w:color="auto"/>
                <w:right w:val="none" w:sz="0" w:space="0" w:color="auto"/>
              </w:divBdr>
            </w:div>
            <w:div w:id="1255944198">
              <w:marLeft w:val="0"/>
              <w:marRight w:val="0"/>
              <w:marTop w:val="0"/>
              <w:marBottom w:val="0"/>
              <w:divBdr>
                <w:top w:val="none" w:sz="0" w:space="0" w:color="auto"/>
                <w:left w:val="none" w:sz="0" w:space="0" w:color="auto"/>
                <w:bottom w:val="none" w:sz="0" w:space="0" w:color="auto"/>
                <w:right w:val="none" w:sz="0" w:space="0" w:color="auto"/>
              </w:divBdr>
            </w:div>
            <w:div w:id="1811288100">
              <w:marLeft w:val="0"/>
              <w:marRight w:val="0"/>
              <w:marTop w:val="0"/>
              <w:marBottom w:val="0"/>
              <w:divBdr>
                <w:top w:val="none" w:sz="0" w:space="0" w:color="auto"/>
                <w:left w:val="none" w:sz="0" w:space="0" w:color="auto"/>
                <w:bottom w:val="none" w:sz="0" w:space="0" w:color="auto"/>
                <w:right w:val="none" w:sz="0" w:space="0" w:color="auto"/>
              </w:divBdr>
            </w:div>
            <w:div w:id="1056978404">
              <w:marLeft w:val="0"/>
              <w:marRight w:val="0"/>
              <w:marTop w:val="0"/>
              <w:marBottom w:val="0"/>
              <w:divBdr>
                <w:top w:val="none" w:sz="0" w:space="0" w:color="auto"/>
                <w:left w:val="none" w:sz="0" w:space="0" w:color="auto"/>
                <w:bottom w:val="none" w:sz="0" w:space="0" w:color="auto"/>
                <w:right w:val="none" w:sz="0" w:space="0" w:color="auto"/>
              </w:divBdr>
            </w:div>
          </w:divsChild>
        </w:div>
        <w:div w:id="1261983202">
          <w:marLeft w:val="0"/>
          <w:marRight w:val="0"/>
          <w:marTop w:val="0"/>
          <w:marBottom w:val="0"/>
          <w:divBdr>
            <w:top w:val="none" w:sz="0" w:space="0" w:color="auto"/>
            <w:left w:val="none" w:sz="0" w:space="0" w:color="auto"/>
            <w:bottom w:val="none" w:sz="0" w:space="0" w:color="auto"/>
            <w:right w:val="none" w:sz="0" w:space="0" w:color="auto"/>
          </w:divBdr>
        </w:div>
        <w:div w:id="1330600965">
          <w:marLeft w:val="0"/>
          <w:marRight w:val="0"/>
          <w:marTop w:val="0"/>
          <w:marBottom w:val="0"/>
          <w:divBdr>
            <w:top w:val="none" w:sz="0" w:space="0" w:color="auto"/>
            <w:left w:val="none" w:sz="0" w:space="0" w:color="auto"/>
            <w:bottom w:val="none" w:sz="0" w:space="0" w:color="auto"/>
            <w:right w:val="none" w:sz="0" w:space="0" w:color="auto"/>
          </w:divBdr>
        </w:div>
        <w:div w:id="1101534369">
          <w:marLeft w:val="0"/>
          <w:marRight w:val="0"/>
          <w:marTop w:val="0"/>
          <w:marBottom w:val="0"/>
          <w:divBdr>
            <w:top w:val="none" w:sz="0" w:space="0" w:color="auto"/>
            <w:left w:val="none" w:sz="0" w:space="0" w:color="auto"/>
            <w:bottom w:val="none" w:sz="0" w:space="0" w:color="auto"/>
            <w:right w:val="none" w:sz="0" w:space="0" w:color="auto"/>
          </w:divBdr>
        </w:div>
        <w:div w:id="41448392">
          <w:marLeft w:val="0"/>
          <w:marRight w:val="0"/>
          <w:marTop w:val="0"/>
          <w:marBottom w:val="0"/>
          <w:divBdr>
            <w:top w:val="none" w:sz="0" w:space="0" w:color="auto"/>
            <w:left w:val="none" w:sz="0" w:space="0" w:color="auto"/>
            <w:bottom w:val="none" w:sz="0" w:space="0" w:color="auto"/>
            <w:right w:val="none" w:sz="0" w:space="0" w:color="auto"/>
          </w:divBdr>
        </w:div>
        <w:div w:id="1785926991">
          <w:marLeft w:val="0"/>
          <w:marRight w:val="0"/>
          <w:marTop w:val="0"/>
          <w:marBottom w:val="0"/>
          <w:divBdr>
            <w:top w:val="none" w:sz="0" w:space="0" w:color="auto"/>
            <w:left w:val="none" w:sz="0" w:space="0" w:color="auto"/>
            <w:bottom w:val="none" w:sz="0" w:space="0" w:color="auto"/>
            <w:right w:val="none" w:sz="0" w:space="0" w:color="auto"/>
          </w:divBdr>
        </w:div>
        <w:div w:id="1554389809">
          <w:marLeft w:val="0"/>
          <w:marRight w:val="0"/>
          <w:marTop w:val="0"/>
          <w:marBottom w:val="0"/>
          <w:divBdr>
            <w:top w:val="none" w:sz="0" w:space="0" w:color="auto"/>
            <w:left w:val="none" w:sz="0" w:space="0" w:color="auto"/>
            <w:bottom w:val="none" w:sz="0" w:space="0" w:color="auto"/>
            <w:right w:val="none" w:sz="0" w:space="0" w:color="auto"/>
          </w:divBdr>
          <w:divsChild>
            <w:div w:id="215358884">
              <w:marLeft w:val="0"/>
              <w:marRight w:val="0"/>
              <w:marTop w:val="0"/>
              <w:marBottom w:val="0"/>
              <w:divBdr>
                <w:top w:val="none" w:sz="0" w:space="0" w:color="auto"/>
                <w:left w:val="none" w:sz="0" w:space="0" w:color="auto"/>
                <w:bottom w:val="none" w:sz="0" w:space="0" w:color="auto"/>
                <w:right w:val="none" w:sz="0" w:space="0" w:color="auto"/>
              </w:divBdr>
            </w:div>
            <w:div w:id="744642850">
              <w:marLeft w:val="0"/>
              <w:marRight w:val="0"/>
              <w:marTop w:val="0"/>
              <w:marBottom w:val="0"/>
              <w:divBdr>
                <w:top w:val="none" w:sz="0" w:space="0" w:color="auto"/>
                <w:left w:val="none" w:sz="0" w:space="0" w:color="auto"/>
                <w:bottom w:val="none" w:sz="0" w:space="0" w:color="auto"/>
                <w:right w:val="none" w:sz="0" w:space="0" w:color="auto"/>
              </w:divBdr>
            </w:div>
            <w:div w:id="492915070">
              <w:marLeft w:val="0"/>
              <w:marRight w:val="0"/>
              <w:marTop w:val="0"/>
              <w:marBottom w:val="0"/>
              <w:divBdr>
                <w:top w:val="none" w:sz="0" w:space="0" w:color="auto"/>
                <w:left w:val="none" w:sz="0" w:space="0" w:color="auto"/>
                <w:bottom w:val="none" w:sz="0" w:space="0" w:color="auto"/>
                <w:right w:val="none" w:sz="0" w:space="0" w:color="auto"/>
              </w:divBdr>
            </w:div>
            <w:div w:id="110513073">
              <w:marLeft w:val="0"/>
              <w:marRight w:val="0"/>
              <w:marTop w:val="0"/>
              <w:marBottom w:val="0"/>
              <w:divBdr>
                <w:top w:val="none" w:sz="0" w:space="0" w:color="auto"/>
                <w:left w:val="none" w:sz="0" w:space="0" w:color="auto"/>
                <w:bottom w:val="none" w:sz="0" w:space="0" w:color="auto"/>
                <w:right w:val="none" w:sz="0" w:space="0" w:color="auto"/>
              </w:divBdr>
            </w:div>
            <w:div w:id="533202576">
              <w:marLeft w:val="0"/>
              <w:marRight w:val="0"/>
              <w:marTop w:val="0"/>
              <w:marBottom w:val="0"/>
              <w:divBdr>
                <w:top w:val="none" w:sz="0" w:space="0" w:color="auto"/>
                <w:left w:val="none" w:sz="0" w:space="0" w:color="auto"/>
                <w:bottom w:val="none" w:sz="0" w:space="0" w:color="auto"/>
                <w:right w:val="none" w:sz="0" w:space="0" w:color="auto"/>
              </w:divBdr>
            </w:div>
          </w:divsChild>
        </w:div>
        <w:div w:id="121726444">
          <w:marLeft w:val="0"/>
          <w:marRight w:val="0"/>
          <w:marTop w:val="0"/>
          <w:marBottom w:val="0"/>
          <w:divBdr>
            <w:top w:val="none" w:sz="0" w:space="0" w:color="auto"/>
            <w:left w:val="none" w:sz="0" w:space="0" w:color="auto"/>
            <w:bottom w:val="none" w:sz="0" w:space="0" w:color="auto"/>
            <w:right w:val="none" w:sz="0" w:space="0" w:color="auto"/>
          </w:divBdr>
          <w:divsChild>
            <w:div w:id="1193495742">
              <w:marLeft w:val="0"/>
              <w:marRight w:val="0"/>
              <w:marTop w:val="0"/>
              <w:marBottom w:val="0"/>
              <w:divBdr>
                <w:top w:val="none" w:sz="0" w:space="0" w:color="auto"/>
                <w:left w:val="none" w:sz="0" w:space="0" w:color="auto"/>
                <w:bottom w:val="none" w:sz="0" w:space="0" w:color="auto"/>
                <w:right w:val="none" w:sz="0" w:space="0" w:color="auto"/>
              </w:divBdr>
            </w:div>
            <w:div w:id="994838138">
              <w:marLeft w:val="0"/>
              <w:marRight w:val="0"/>
              <w:marTop w:val="0"/>
              <w:marBottom w:val="0"/>
              <w:divBdr>
                <w:top w:val="none" w:sz="0" w:space="0" w:color="auto"/>
                <w:left w:val="none" w:sz="0" w:space="0" w:color="auto"/>
                <w:bottom w:val="none" w:sz="0" w:space="0" w:color="auto"/>
                <w:right w:val="none" w:sz="0" w:space="0" w:color="auto"/>
              </w:divBdr>
            </w:div>
            <w:div w:id="1931624798">
              <w:marLeft w:val="0"/>
              <w:marRight w:val="0"/>
              <w:marTop w:val="0"/>
              <w:marBottom w:val="0"/>
              <w:divBdr>
                <w:top w:val="none" w:sz="0" w:space="0" w:color="auto"/>
                <w:left w:val="none" w:sz="0" w:space="0" w:color="auto"/>
                <w:bottom w:val="none" w:sz="0" w:space="0" w:color="auto"/>
                <w:right w:val="none" w:sz="0" w:space="0" w:color="auto"/>
              </w:divBdr>
            </w:div>
            <w:div w:id="645470060">
              <w:marLeft w:val="0"/>
              <w:marRight w:val="0"/>
              <w:marTop w:val="0"/>
              <w:marBottom w:val="0"/>
              <w:divBdr>
                <w:top w:val="none" w:sz="0" w:space="0" w:color="auto"/>
                <w:left w:val="none" w:sz="0" w:space="0" w:color="auto"/>
                <w:bottom w:val="none" w:sz="0" w:space="0" w:color="auto"/>
                <w:right w:val="none" w:sz="0" w:space="0" w:color="auto"/>
              </w:divBdr>
            </w:div>
            <w:div w:id="408237470">
              <w:marLeft w:val="0"/>
              <w:marRight w:val="0"/>
              <w:marTop w:val="0"/>
              <w:marBottom w:val="0"/>
              <w:divBdr>
                <w:top w:val="none" w:sz="0" w:space="0" w:color="auto"/>
                <w:left w:val="none" w:sz="0" w:space="0" w:color="auto"/>
                <w:bottom w:val="none" w:sz="0" w:space="0" w:color="auto"/>
                <w:right w:val="none" w:sz="0" w:space="0" w:color="auto"/>
              </w:divBdr>
            </w:div>
          </w:divsChild>
        </w:div>
        <w:div w:id="161554774">
          <w:marLeft w:val="0"/>
          <w:marRight w:val="0"/>
          <w:marTop w:val="0"/>
          <w:marBottom w:val="0"/>
          <w:divBdr>
            <w:top w:val="none" w:sz="0" w:space="0" w:color="auto"/>
            <w:left w:val="none" w:sz="0" w:space="0" w:color="auto"/>
            <w:bottom w:val="none" w:sz="0" w:space="0" w:color="auto"/>
            <w:right w:val="none" w:sz="0" w:space="0" w:color="auto"/>
          </w:divBdr>
          <w:divsChild>
            <w:div w:id="633871954">
              <w:marLeft w:val="0"/>
              <w:marRight w:val="0"/>
              <w:marTop w:val="0"/>
              <w:marBottom w:val="0"/>
              <w:divBdr>
                <w:top w:val="none" w:sz="0" w:space="0" w:color="auto"/>
                <w:left w:val="none" w:sz="0" w:space="0" w:color="auto"/>
                <w:bottom w:val="none" w:sz="0" w:space="0" w:color="auto"/>
                <w:right w:val="none" w:sz="0" w:space="0" w:color="auto"/>
              </w:divBdr>
            </w:div>
            <w:div w:id="1082293179">
              <w:marLeft w:val="0"/>
              <w:marRight w:val="0"/>
              <w:marTop w:val="0"/>
              <w:marBottom w:val="0"/>
              <w:divBdr>
                <w:top w:val="none" w:sz="0" w:space="0" w:color="auto"/>
                <w:left w:val="none" w:sz="0" w:space="0" w:color="auto"/>
                <w:bottom w:val="none" w:sz="0" w:space="0" w:color="auto"/>
                <w:right w:val="none" w:sz="0" w:space="0" w:color="auto"/>
              </w:divBdr>
            </w:div>
            <w:div w:id="1957980644">
              <w:marLeft w:val="0"/>
              <w:marRight w:val="0"/>
              <w:marTop w:val="0"/>
              <w:marBottom w:val="0"/>
              <w:divBdr>
                <w:top w:val="none" w:sz="0" w:space="0" w:color="auto"/>
                <w:left w:val="none" w:sz="0" w:space="0" w:color="auto"/>
                <w:bottom w:val="none" w:sz="0" w:space="0" w:color="auto"/>
                <w:right w:val="none" w:sz="0" w:space="0" w:color="auto"/>
              </w:divBdr>
            </w:div>
          </w:divsChild>
        </w:div>
        <w:div w:id="1109545813">
          <w:marLeft w:val="0"/>
          <w:marRight w:val="0"/>
          <w:marTop w:val="0"/>
          <w:marBottom w:val="0"/>
          <w:divBdr>
            <w:top w:val="none" w:sz="0" w:space="0" w:color="auto"/>
            <w:left w:val="none" w:sz="0" w:space="0" w:color="auto"/>
            <w:bottom w:val="none" w:sz="0" w:space="0" w:color="auto"/>
            <w:right w:val="none" w:sz="0" w:space="0" w:color="auto"/>
          </w:divBdr>
          <w:divsChild>
            <w:div w:id="2071149409">
              <w:marLeft w:val="0"/>
              <w:marRight w:val="0"/>
              <w:marTop w:val="0"/>
              <w:marBottom w:val="0"/>
              <w:divBdr>
                <w:top w:val="none" w:sz="0" w:space="0" w:color="auto"/>
                <w:left w:val="none" w:sz="0" w:space="0" w:color="auto"/>
                <w:bottom w:val="none" w:sz="0" w:space="0" w:color="auto"/>
                <w:right w:val="none" w:sz="0" w:space="0" w:color="auto"/>
              </w:divBdr>
            </w:div>
            <w:div w:id="476073166">
              <w:marLeft w:val="0"/>
              <w:marRight w:val="0"/>
              <w:marTop w:val="0"/>
              <w:marBottom w:val="0"/>
              <w:divBdr>
                <w:top w:val="none" w:sz="0" w:space="0" w:color="auto"/>
                <w:left w:val="none" w:sz="0" w:space="0" w:color="auto"/>
                <w:bottom w:val="none" w:sz="0" w:space="0" w:color="auto"/>
                <w:right w:val="none" w:sz="0" w:space="0" w:color="auto"/>
              </w:divBdr>
            </w:div>
            <w:div w:id="289017256">
              <w:marLeft w:val="0"/>
              <w:marRight w:val="0"/>
              <w:marTop w:val="0"/>
              <w:marBottom w:val="0"/>
              <w:divBdr>
                <w:top w:val="none" w:sz="0" w:space="0" w:color="auto"/>
                <w:left w:val="none" w:sz="0" w:space="0" w:color="auto"/>
                <w:bottom w:val="none" w:sz="0" w:space="0" w:color="auto"/>
                <w:right w:val="none" w:sz="0" w:space="0" w:color="auto"/>
              </w:divBdr>
            </w:div>
            <w:div w:id="51201297">
              <w:marLeft w:val="0"/>
              <w:marRight w:val="0"/>
              <w:marTop w:val="0"/>
              <w:marBottom w:val="0"/>
              <w:divBdr>
                <w:top w:val="none" w:sz="0" w:space="0" w:color="auto"/>
                <w:left w:val="none" w:sz="0" w:space="0" w:color="auto"/>
                <w:bottom w:val="none" w:sz="0" w:space="0" w:color="auto"/>
                <w:right w:val="none" w:sz="0" w:space="0" w:color="auto"/>
              </w:divBdr>
            </w:div>
          </w:divsChild>
        </w:div>
        <w:div w:id="382339477">
          <w:marLeft w:val="0"/>
          <w:marRight w:val="0"/>
          <w:marTop w:val="0"/>
          <w:marBottom w:val="0"/>
          <w:divBdr>
            <w:top w:val="none" w:sz="0" w:space="0" w:color="auto"/>
            <w:left w:val="none" w:sz="0" w:space="0" w:color="auto"/>
            <w:bottom w:val="none" w:sz="0" w:space="0" w:color="auto"/>
            <w:right w:val="none" w:sz="0" w:space="0" w:color="auto"/>
          </w:divBdr>
        </w:div>
        <w:div w:id="822088860">
          <w:marLeft w:val="0"/>
          <w:marRight w:val="0"/>
          <w:marTop w:val="0"/>
          <w:marBottom w:val="0"/>
          <w:divBdr>
            <w:top w:val="none" w:sz="0" w:space="0" w:color="auto"/>
            <w:left w:val="none" w:sz="0" w:space="0" w:color="auto"/>
            <w:bottom w:val="none" w:sz="0" w:space="0" w:color="auto"/>
            <w:right w:val="none" w:sz="0" w:space="0" w:color="auto"/>
          </w:divBdr>
        </w:div>
        <w:div w:id="1032609002">
          <w:marLeft w:val="0"/>
          <w:marRight w:val="0"/>
          <w:marTop w:val="0"/>
          <w:marBottom w:val="0"/>
          <w:divBdr>
            <w:top w:val="none" w:sz="0" w:space="0" w:color="auto"/>
            <w:left w:val="none" w:sz="0" w:space="0" w:color="auto"/>
            <w:bottom w:val="none" w:sz="0" w:space="0" w:color="auto"/>
            <w:right w:val="none" w:sz="0" w:space="0" w:color="auto"/>
          </w:divBdr>
        </w:div>
        <w:div w:id="253905078">
          <w:marLeft w:val="0"/>
          <w:marRight w:val="0"/>
          <w:marTop w:val="0"/>
          <w:marBottom w:val="0"/>
          <w:divBdr>
            <w:top w:val="none" w:sz="0" w:space="0" w:color="auto"/>
            <w:left w:val="none" w:sz="0" w:space="0" w:color="auto"/>
            <w:bottom w:val="none" w:sz="0" w:space="0" w:color="auto"/>
            <w:right w:val="none" w:sz="0" w:space="0" w:color="auto"/>
          </w:divBdr>
        </w:div>
        <w:div w:id="53163404">
          <w:marLeft w:val="0"/>
          <w:marRight w:val="0"/>
          <w:marTop w:val="0"/>
          <w:marBottom w:val="0"/>
          <w:divBdr>
            <w:top w:val="none" w:sz="0" w:space="0" w:color="auto"/>
            <w:left w:val="none" w:sz="0" w:space="0" w:color="auto"/>
            <w:bottom w:val="none" w:sz="0" w:space="0" w:color="auto"/>
            <w:right w:val="none" w:sz="0" w:space="0" w:color="auto"/>
          </w:divBdr>
        </w:div>
        <w:div w:id="1176533410">
          <w:marLeft w:val="0"/>
          <w:marRight w:val="0"/>
          <w:marTop w:val="0"/>
          <w:marBottom w:val="0"/>
          <w:divBdr>
            <w:top w:val="none" w:sz="0" w:space="0" w:color="auto"/>
            <w:left w:val="none" w:sz="0" w:space="0" w:color="auto"/>
            <w:bottom w:val="none" w:sz="0" w:space="0" w:color="auto"/>
            <w:right w:val="none" w:sz="0" w:space="0" w:color="auto"/>
          </w:divBdr>
        </w:div>
        <w:div w:id="1468815832">
          <w:marLeft w:val="0"/>
          <w:marRight w:val="0"/>
          <w:marTop w:val="0"/>
          <w:marBottom w:val="0"/>
          <w:divBdr>
            <w:top w:val="none" w:sz="0" w:space="0" w:color="auto"/>
            <w:left w:val="none" w:sz="0" w:space="0" w:color="auto"/>
            <w:bottom w:val="none" w:sz="0" w:space="0" w:color="auto"/>
            <w:right w:val="none" w:sz="0" w:space="0" w:color="auto"/>
          </w:divBdr>
        </w:div>
        <w:div w:id="1466776544">
          <w:marLeft w:val="0"/>
          <w:marRight w:val="0"/>
          <w:marTop w:val="0"/>
          <w:marBottom w:val="0"/>
          <w:divBdr>
            <w:top w:val="none" w:sz="0" w:space="0" w:color="auto"/>
            <w:left w:val="none" w:sz="0" w:space="0" w:color="auto"/>
            <w:bottom w:val="none" w:sz="0" w:space="0" w:color="auto"/>
            <w:right w:val="none" w:sz="0" w:space="0" w:color="auto"/>
          </w:divBdr>
        </w:div>
        <w:div w:id="169760985">
          <w:marLeft w:val="0"/>
          <w:marRight w:val="0"/>
          <w:marTop w:val="0"/>
          <w:marBottom w:val="0"/>
          <w:divBdr>
            <w:top w:val="none" w:sz="0" w:space="0" w:color="auto"/>
            <w:left w:val="none" w:sz="0" w:space="0" w:color="auto"/>
            <w:bottom w:val="none" w:sz="0" w:space="0" w:color="auto"/>
            <w:right w:val="none" w:sz="0" w:space="0" w:color="auto"/>
          </w:divBdr>
        </w:div>
        <w:div w:id="608507178">
          <w:marLeft w:val="0"/>
          <w:marRight w:val="0"/>
          <w:marTop w:val="0"/>
          <w:marBottom w:val="0"/>
          <w:divBdr>
            <w:top w:val="none" w:sz="0" w:space="0" w:color="auto"/>
            <w:left w:val="none" w:sz="0" w:space="0" w:color="auto"/>
            <w:bottom w:val="none" w:sz="0" w:space="0" w:color="auto"/>
            <w:right w:val="none" w:sz="0" w:space="0" w:color="auto"/>
          </w:divBdr>
        </w:div>
        <w:div w:id="2063943797">
          <w:marLeft w:val="0"/>
          <w:marRight w:val="0"/>
          <w:marTop w:val="0"/>
          <w:marBottom w:val="0"/>
          <w:divBdr>
            <w:top w:val="none" w:sz="0" w:space="0" w:color="auto"/>
            <w:left w:val="none" w:sz="0" w:space="0" w:color="auto"/>
            <w:bottom w:val="none" w:sz="0" w:space="0" w:color="auto"/>
            <w:right w:val="none" w:sz="0" w:space="0" w:color="auto"/>
          </w:divBdr>
        </w:div>
        <w:div w:id="1527016338">
          <w:marLeft w:val="0"/>
          <w:marRight w:val="0"/>
          <w:marTop w:val="0"/>
          <w:marBottom w:val="0"/>
          <w:divBdr>
            <w:top w:val="none" w:sz="0" w:space="0" w:color="auto"/>
            <w:left w:val="none" w:sz="0" w:space="0" w:color="auto"/>
            <w:bottom w:val="none" w:sz="0" w:space="0" w:color="auto"/>
            <w:right w:val="none" w:sz="0" w:space="0" w:color="auto"/>
          </w:divBdr>
        </w:div>
        <w:div w:id="1895501160">
          <w:marLeft w:val="0"/>
          <w:marRight w:val="0"/>
          <w:marTop w:val="0"/>
          <w:marBottom w:val="0"/>
          <w:divBdr>
            <w:top w:val="none" w:sz="0" w:space="0" w:color="auto"/>
            <w:left w:val="none" w:sz="0" w:space="0" w:color="auto"/>
            <w:bottom w:val="none" w:sz="0" w:space="0" w:color="auto"/>
            <w:right w:val="none" w:sz="0" w:space="0" w:color="auto"/>
          </w:divBdr>
        </w:div>
        <w:div w:id="1429933009">
          <w:marLeft w:val="0"/>
          <w:marRight w:val="0"/>
          <w:marTop w:val="0"/>
          <w:marBottom w:val="0"/>
          <w:divBdr>
            <w:top w:val="none" w:sz="0" w:space="0" w:color="auto"/>
            <w:left w:val="none" w:sz="0" w:space="0" w:color="auto"/>
            <w:bottom w:val="none" w:sz="0" w:space="0" w:color="auto"/>
            <w:right w:val="none" w:sz="0" w:space="0" w:color="auto"/>
          </w:divBdr>
        </w:div>
        <w:div w:id="1797143061">
          <w:marLeft w:val="0"/>
          <w:marRight w:val="0"/>
          <w:marTop w:val="0"/>
          <w:marBottom w:val="0"/>
          <w:divBdr>
            <w:top w:val="none" w:sz="0" w:space="0" w:color="auto"/>
            <w:left w:val="none" w:sz="0" w:space="0" w:color="auto"/>
            <w:bottom w:val="none" w:sz="0" w:space="0" w:color="auto"/>
            <w:right w:val="none" w:sz="0" w:space="0" w:color="auto"/>
          </w:divBdr>
        </w:div>
        <w:div w:id="1484546277">
          <w:marLeft w:val="0"/>
          <w:marRight w:val="0"/>
          <w:marTop w:val="0"/>
          <w:marBottom w:val="0"/>
          <w:divBdr>
            <w:top w:val="none" w:sz="0" w:space="0" w:color="auto"/>
            <w:left w:val="none" w:sz="0" w:space="0" w:color="auto"/>
            <w:bottom w:val="none" w:sz="0" w:space="0" w:color="auto"/>
            <w:right w:val="none" w:sz="0" w:space="0" w:color="auto"/>
          </w:divBdr>
        </w:div>
        <w:div w:id="1747845541">
          <w:marLeft w:val="0"/>
          <w:marRight w:val="0"/>
          <w:marTop w:val="0"/>
          <w:marBottom w:val="0"/>
          <w:divBdr>
            <w:top w:val="none" w:sz="0" w:space="0" w:color="auto"/>
            <w:left w:val="none" w:sz="0" w:space="0" w:color="auto"/>
            <w:bottom w:val="none" w:sz="0" w:space="0" w:color="auto"/>
            <w:right w:val="none" w:sz="0" w:space="0" w:color="auto"/>
          </w:divBdr>
        </w:div>
        <w:div w:id="800225566">
          <w:marLeft w:val="0"/>
          <w:marRight w:val="0"/>
          <w:marTop w:val="0"/>
          <w:marBottom w:val="0"/>
          <w:divBdr>
            <w:top w:val="none" w:sz="0" w:space="0" w:color="auto"/>
            <w:left w:val="none" w:sz="0" w:space="0" w:color="auto"/>
            <w:bottom w:val="none" w:sz="0" w:space="0" w:color="auto"/>
            <w:right w:val="none" w:sz="0" w:space="0" w:color="auto"/>
          </w:divBdr>
        </w:div>
        <w:div w:id="334650977">
          <w:marLeft w:val="0"/>
          <w:marRight w:val="0"/>
          <w:marTop w:val="0"/>
          <w:marBottom w:val="0"/>
          <w:divBdr>
            <w:top w:val="none" w:sz="0" w:space="0" w:color="auto"/>
            <w:left w:val="none" w:sz="0" w:space="0" w:color="auto"/>
            <w:bottom w:val="none" w:sz="0" w:space="0" w:color="auto"/>
            <w:right w:val="none" w:sz="0" w:space="0" w:color="auto"/>
          </w:divBdr>
        </w:div>
        <w:div w:id="1265261782">
          <w:marLeft w:val="0"/>
          <w:marRight w:val="0"/>
          <w:marTop w:val="0"/>
          <w:marBottom w:val="0"/>
          <w:divBdr>
            <w:top w:val="none" w:sz="0" w:space="0" w:color="auto"/>
            <w:left w:val="none" w:sz="0" w:space="0" w:color="auto"/>
            <w:bottom w:val="none" w:sz="0" w:space="0" w:color="auto"/>
            <w:right w:val="none" w:sz="0" w:space="0" w:color="auto"/>
          </w:divBdr>
        </w:div>
        <w:div w:id="704907094">
          <w:marLeft w:val="0"/>
          <w:marRight w:val="0"/>
          <w:marTop w:val="0"/>
          <w:marBottom w:val="0"/>
          <w:divBdr>
            <w:top w:val="none" w:sz="0" w:space="0" w:color="auto"/>
            <w:left w:val="none" w:sz="0" w:space="0" w:color="auto"/>
            <w:bottom w:val="none" w:sz="0" w:space="0" w:color="auto"/>
            <w:right w:val="none" w:sz="0" w:space="0" w:color="auto"/>
          </w:divBdr>
        </w:div>
        <w:div w:id="1703090712">
          <w:marLeft w:val="0"/>
          <w:marRight w:val="0"/>
          <w:marTop w:val="0"/>
          <w:marBottom w:val="0"/>
          <w:divBdr>
            <w:top w:val="none" w:sz="0" w:space="0" w:color="auto"/>
            <w:left w:val="none" w:sz="0" w:space="0" w:color="auto"/>
            <w:bottom w:val="none" w:sz="0" w:space="0" w:color="auto"/>
            <w:right w:val="none" w:sz="0" w:space="0" w:color="auto"/>
          </w:divBdr>
        </w:div>
        <w:div w:id="379476069">
          <w:marLeft w:val="0"/>
          <w:marRight w:val="0"/>
          <w:marTop w:val="0"/>
          <w:marBottom w:val="0"/>
          <w:divBdr>
            <w:top w:val="none" w:sz="0" w:space="0" w:color="auto"/>
            <w:left w:val="none" w:sz="0" w:space="0" w:color="auto"/>
            <w:bottom w:val="none" w:sz="0" w:space="0" w:color="auto"/>
            <w:right w:val="none" w:sz="0" w:space="0" w:color="auto"/>
          </w:divBdr>
        </w:div>
        <w:div w:id="1266038154">
          <w:marLeft w:val="0"/>
          <w:marRight w:val="0"/>
          <w:marTop w:val="0"/>
          <w:marBottom w:val="0"/>
          <w:divBdr>
            <w:top w:val="none" w:sz="0" w:space="0" w:color="auto"/>
            <w:left w:val="none" w:sz="0" w:space="0" w:color="auto"/>
            <w:bottom w:val="none" w:sz="0" w:space="0" w:color="auto"/>
            <w:right w:val="none" w:sz="0" w:space="0" w:color="auto"/>
          </w:divBdr>
        </w:div>
        <w:div w:id="1962027581">
          <w:marLeft w:val="0"/>
          <w:marRight w:val="0"/>
          <w:marTop w:val="0"/>
          <w:marBottom w:val="0"/>
          <w:divBdr>
            <w:top w:val="none" w:sz="0" w:space="0" w:color="auto"/>
            <w:left w:val="none" w:sz="0" w:space="0" w:color="auto"/>
            <w:bottom w:val="none" w:sz="0" w:space="0" w:color="auto"/>
            <w:right w:val="none" w:sz="0" w:space="0" w:color="auto"/>
          </w:divBdr>
        </w:div>
        <w:div w:id="153837320">
          <w:marLeft w:val="0"/>
          <w:marRight w:val="0"/>
          <w:marTop w:val="0"/>
          <w:marBottom w:val="0"/>
          <w:divBdr>
            <w:top w:val="none" w:sz="0" w:space="0" w:color="auto"/>
            <w:left w:val="none" w:sz="0" w:space="0" w:color="auto"/>
            <w:bottom w:val="none" w:sz="0" w:space="0" w:color="auto"/>
            <w:right w:val="none" w:sz="0" w:space="0" w:color="auto"/>
          </w:divBdr>
        </w:div>
        <w:div w:id="1299844084">
          <w:marLeft w:val="0"/>
          <w:marRight w:val="0"/>
          <w:marTop w:val="0"/>
          <w:marBottom w:val="0"/>
          <w:divBdr>
            <w:top w:val="none" w:sz="0" w:space="0" w:color="auto"/>
            <w:left w:val="none" w:sz="0" w:space="0" w:color="auto"/>
            <w:bottom w:val="none" w:sz="0" w:space="0" w:color="auto"/>
            <w:right w:val="none" w:sz="0" w:space="0" w:color="auto"/>
          </w:divBdr>
        </w:div>
        <w:div w:id="609358529">
          <w:marLeft w:val="0"/>
          <w:marRight w:val="0"/>
          <w:marTop w:val="0"/>
          <w:marBottom w:val="0"/>
          <w:divBdr>
            <w:top w:val="none" w:sz="0" w:space="0" w:color="auto"/>
            <w:left w:val="none" w:sz="0" w:space="0" w:color="auto"/>
            <w:bottom w:val="none" w:sz="0" w:space="0" w:color="auto"/>
            <w:right w:val="none" w:sz="0" w:space="0" w:color="auto"/>
          </w:divBdr>
        </w:div>
        <w:div w:id="156267436">
          <w:marLeft w:val="0"/>
          <w:marRight w:val="0"/>
          <w:marTop w:val="0"/>
          <w:marBottom w:val="0"/>
          <w:divBdr>
            <w:top w:val="none" w:sz="0" w:space="0" w:color="auto"/>
            <w:left w:val="none" w:sz="0" w:space="0" w:color="auto"/>
            <w:bottom w:val="none" w:sz="0" w:space="0" w:color="auto"/>
            <w:right w:val="none" w:sz="0" w:space="0" w:color="auto"/>
          </w:divBdr>
        </w:div>
        <w:div w:id="1226066805">
          <w:marLeft w:val="0"/>
          <w:marRight w:val="0"/>
          <w:marTop w:val="0"/>
          <w:marBottom w:val="0"/>
          <w:divBdr>
            <w:top w:val="none" w:sz="0" w:space="0" w:color="auto"/>
            <w:left w:val="none" w:sz="0" w:space="0" w:color="auto"/>
            <w:bottom w:val="none" w:sz="0" w:space="0" w:color="auto"/>
            <w:right w:val="none" w:sz="0" w:space="0" w:color="auto"/>
          </w:divBdr>
        </w:div>
        <w:div w:id="1724400950">
          <w:marLeft w:val="0"/>
          <w:marRight w:val="0"/>
          <w:marTop w:val="0"/>
          <w:marBottom w:val="0"/>
          <w:divBdr>
            <w:top w:val="none" w:sz="0" w:space="0" w:color="auto"/>
            <w:left w:val="none" w:sz="0" w:space="0" w:color="auto"/>
            <w:bottom w:val="none" w:sz="0" w:space="0" w:color="auto"/>
            <w:right w:val="none" w:sz="0" w:space="0" w:color="auto"/>
          </w:divBdr>
        </w:div>
        <w:div w:id="1369186040">
          <w:marLeft w:val="0"/>
          <w:marRight w:val="0"/>
          <w:marTop w:val="0"/>
          <w:marBottom w:val="0"/>
          <w:divBdr>
            <w:top w:val="none" w:sz="0" w:space="0" w:color="auto"/>
            <w:left w:val="none" w:sz="0" w:space="0" w:color="auto"/>
            <w:bottom w:val="none" w:sz="0" w:space="0" w:color="auto"/>
            <w:right w:val="none" w:sz="0" w:space="0" w:color="auto"/>
          </w:divBdr>
        </w:div>
        <w:div w:id="543641313">
          <w:marLeft w:val="0"/>
          <w:marRight w:val="0"/>
          <w:marTop w:val="0"/>
          <w:marBottom w:val="0"/>
          <w:divBdr>
            <w:top w:val="none" w:sz="0" w:space="0" w:color="auto"/>
            <w:left w:val="none" w:sz="0" w:space="0" w:color="auto"/>
            <w:bottom w:val="none" w:sz="0" w:space="0" w:color="auto"/>
            <w:right w:val="none" w:sz="0" w:space="0" w:color="auto"/>
          </w:divBdr>
        </w:div>
        <w:div w:id="579364223">
          <w:marLeft w:val="0"/>
          <w:marRight w:val="0"/>
          <w:marTop w:val="0"/>
          <w:marBottom w:val="0"/>
          <w:divBdr>
            <w:top w:val="none" w:sz="0" w:space="0" w:color="auto"/>
            <w:left w:val="none" w:sz="0" w:space="0" w:color="auto"/>
            <w:bottom w:val="none" w:sz="0" w:space="0" w:color="auto"/>
            <w:right w:val="none" w:sz="0" w:space="0" w:color="auto"/>
          </w:divBdr>
        </w:div>
        <w:div w:id="1480422535">
          <w:marLeft w:val="0"/>
          <w:marRight w:val="0"/>
          <w:marTop w:val="0"/>
          <w:marBottom w:val="0"/>
          <w:divBdr>
            <w:top w:val="none" w:sz="0" w:space="0" w:color="auto"/>
            <w:left w:val="none" w:sz="0" w:space="0" w:color="auto"/>
            <w:bottom w:val="none" w:sz="0" w:space="0" w:color="auto"/>
            <w:right w:val="none" w:sz="0" w:space="0" w:color="auto"/>
          </w:divBdr>
        </w:div>
        <w:div w:id="462046378">
          <w:marLeft w:val="0"/>
          <w:marRight w:val="0"/>
          <w:marTop w:val="0"/>
          <w:marBottom w:val="0"/>
          <w:divBdr>
            <w:top w:val="none" w:sz="0" w:space="0" w:color="auto"/>
            <w:left w:val="none" w:sz="0" w:space="0" w:color="auto"/>
            <w:bottom w:val="none" w:sz="0" w:space="0" w:color="auto"/>
            <w:right w:val="none" w:sz="0" w:space="0" w:color="auto"/>
          </w:divBdr>
        </w:div>
        <w:div w:id="1392264506">
          <w:marLeft w:val="0"/>
          <w:marRight w:val="0"/>
          <w:marTop w:val="0"/>
          <w:marBottom w:val="0"/>
          <w:divBdr>
            <w:top w:val="none" w:sz="0" w:space="0" w:color="auto"/>
            <w:left w:val="none" w:sz="0" w:space="0" w:color="auto"/>
            <w:bottom w:val="none" w:sz="0" w:space="0" w:color="auto"/>
            <w:right w:val="none" w:sz="0" w:space="0" w:color="auto"/>
          </w:divBdr>
        </w:div>
        <w:div w:id="1711538567">
          <w:marLeft w:val="0"/>
          <w:marRight w:val="0"/>
          <w:marTop w:val="0"/>
          <w:marBottom w:val="0"/>
          <w:divBdr>
            <w:top w:val="none" w:sz="0" w:space="0" w:color="auto"/>
            <w:left w:val="none" w:sz="0" w:space="0" w:color="auto"/>
            <w:bottom w:val="none" w:sz="0" w:space="0" w:color="auto"/>
            <w:right w:val="none" w:sz="0" w:space="0" w:color="auto"/>
          </w:divBdr>
        </w:div>
        <w:div w:id="574709565">
          <w:marLeft w:val="0"/>
          <w:marRight w:val="0"/>
          <w:marTop w:val="0"/>
          <w:marBottom w:val="0"/>
          <w:divBdr>
            <w:top w:val="none" w:sz="0" w:space="0" w:color="auto"/>
            <w:left w:val="none" w:sz="0" w:space="0" w:color="auto"/>
            <w:bottom w:val="none" w:sz="0" w:space="0" w:color="auto"/>
            <w:right w:val="none" w:sz="0" w:space="0" w:color="auto"/>
          </w:divBdr>
        </w:div>
        <w:div w:id="1109664639">
          <w:marLeft w:val="0"/>
          <w:marRight w:val="0"/>
          <w:marTop w:val="0"/>
          <w:marBottom w:val="0"/>
          <w:divBdr>
            <w:top w:val="none" w:sz="0" w:space="0" w:color="auto"/>
            <w:left w:val="none" w:sz="0" w:space="0" w:color="auto"/>
            <w:bottom w:val="none" w:sz="0" w:space="0" w:color="auto"/>
            <w:right w:val="none" w:sz="0" w:space="0" w:color="auto"/>
          </w:divBdr>
        </w:div>
        <w:div w:id="1195775305">
          <w:marLeft w:val="0"/>
          <w:marRight w:val="0"/>
          <w:marTop w:val="0"/>
          <w:marBottom w:val="0"/>
          <w:divBdr>
            <w:top w:val="none" w:sz="0" w:space="0" w:color="auto"/>
            <w:left w:val="none" w:sz="0" w:space="0" w:color="auto"/>
            <w:bottom w:val="none" w:sz="0" w:space="0" w:color="auto"/>
            <w:right w:val="none" w:sz="0" w:space="0" w:color="auto"/>
          </w:divBdr>
        </w:div>
        <w:div w:id="677855704">
          <w:marLeft w:val="0"/>
          <w:marRight w:val="0"/>
          <w:marTop w:val="0"/>
          <w:marBottom w:val="0"/>
          <w:divBdr>
            <w:top w:val="none" w:sz="0" w:space="0" w:color="auto"/>
            <w:left w:val="none" w:sz="0" w:space="0" w:color="auto"/>
            <w:bottom w:val="none" w:sz="0" w:space="0" w:color="auto"/>
            <w:right w:val="none" w:sz="0" w:space="0" w:color="auto"/>
          </w:divBdr>
        </w:div>
        <w:div w:id="453989911">
          <w:marLeft w:val="0"/>
          <w:marRight w:val="0"/>
          <w:marTop w:val="0"/>
          <w:marBottom w:val="0"/>
          <w:divBdr>
            <w:top w:val="none" w:sz="0" w:space="0" w:color="auto"/>
            <w:left w:val="none" w:sz="0" w:space="0" w:color="auto"/>
            <w:bottom w:val="none" w:sz="0" w:space="0" w:color="auto"/>
            <w:right w:val="none" w:sz="0" w:space="0" w:color="auto"/>
          </w:divBdr>
        </w:div>
        <w:div w:id="1104305587">
          <w:marLeft w:val="0"/>
          <w:marRight w:val="0"/>
          <w:marTop w:val="0"/>
          <w:marBottom w:val="0"/>
          <w:divBdr>
            <w:top w:val="none" w:sz="0" w:space="0" w:color="auto"/>
            <w:left w:val="none" w:sz="0" w:space="0" w:color="auto"/>
            <w:bottom w:val="none" w:sz="0" w:space="0" w:color="auto"/>
            <w:right w:val="none" w:sz="0" w:space="0" w:color="auto"/>
          </w:divBdr>
        </w:div>
        <w:div w:id="1351686369">
          <w:marLeft w:val="0"/>
          <w:marRight w:val="0"/>
          <w:marTop w:val="0"/>
          <w:marBottom w:val="0"/>
          <w:divBdr>
            <w:top w:val="none" w:sz="0" w:space="0" w:color="auto"/>
            <w:left w:val="none" w:sz="0" w:space="0" w:color="auto"/>
            <w:bottom w:val="none" w:sz="0" w:space="0" w:color="auto"/>
            <w:right w:val="none" w:sz="0" w:space="0" w:color="auto"/>
          </w:divBdr>
        </w:div>
        <w:div w:id="1969358544">
          <w:marLeft w:val="0"/>
          <w:marRight w:val="0"/>
          <w:marTop w:val="0"/>
          <w:marBottom w:val="0"/>
          <w:divBdr>
            <w:top w:val="none" w:sz="0" w:space="0" w:color="auto"/>
            <w:left w:val="none" w:sz="0" w:space="0" w:color="auto"/>
            <w:bottom w:val="none" w:sz="0" w:space="0" w:color="auto"/>
            <w:right w:val="none" w:sz="0" w:space="0" w:color="auto"/>
          </w:divBdr>
        </w:div>
        <w:div w:id="1573851678">
          <w:marLeft w:val="0"/>
          <w:marRight w:val="0"/>
          <w:marTop w:val="0"/>
          <w:marBottom w:val="0"/>
          <w:divBdr>
            <w:top w:val="none" w:sz="0" w:space="0" w:color="auto"/>
            <w:left w:val="none" w:sz="0" w:space="0" w:color="auto"/>
            <w:bottom w:val="none" w:sz="0" w:space="0" w:color="auto"/>
            <w:right w:val="none" w:sz="0" w:space="0" w:color="auto"/>
          </w:divBdr>
        </w:div>
        <w:div w:id="368115752">
          <w:marLeft w:val="0"/>
          <w:marRight w:val="0"/>
          <w:marTop w:val="0"/>
          <w:marBottom w:val="0"/>
          <w:divBdr>
            <w:top w:val="none" w:sz="0" w:space="0" w:color="auto"/>
            <w:left w:val="none" w:sz="0" w:space="0" w:color="auto"/>
            <w:bottom w:val="none" w:sz="0" w:space="0" w:color="auto"/>
            <w:right w:val="none" w:sz="0" w:space="0" w:color="auto"/>
          </w:divBdr>
        </w:div>
        <w:div w:id="137963628">
          <w:marLeft w:val="0"/>
          <w:marRight w:val="0"/>
          <w:marTop w:val="0"/>
          <w:marBottom w:val="0"/>
          <w:divBdr>
            <w:top w:val="none" w:sz="0" w:space="0" w:color="auto"/>
            <w:left w:val="none" w:sz="0" w:space="0" w:color="auto"/>
            <w:bottom w:val="none" w:sz="0" w:space="0" w:color="auto"/>
            <w:right w:val="none" w:sz="0" w:space="0" w:color="auto"/>
          </w:divBdr>
        </w:div>
        <w:div w:id="1210844524">
          <w:marLeft w:val="0"/>
          <w:marRight w:val="0"/>
          <w:marTop w:val="0"/>
          <w:marBottom w:val="0"/>
          <w:divBdr>
            <w:top w:val="none" w:sz="0" w:space="0" w:color="auto"/>
            <w:left w:val="none" w:sz="0" w:space="0" w:color="auto"/>
            <w:bottom w:val="none" w:sz="0" w:space="0" w:color="auto"/>
            <w:right w:val="none" w:sz="0" w:space="0" w:color="auto"/>
          </w:divBdr>
        </w:div>
        <w:div w:id="263656516">
          <w:marLeft w:val="0"/>
          <w:marRight w:val="0"/>
          <w:marTop w:val="0"/>
          <w:marBottom w:val="0"/>
          <w:divBdr>
            <w:top w:val="none" w:sz="0" w:space="0" w:color="auto"/>
            <w:left w:val="none" w:sz="0" w:space="0" w:color="auto"/>
            <w:bottom w:val="none" w:sz="0" w:space="0" w:color="auto"/>
            <w:right w:val="none" w:sz="0" w:space="0" w:color="auto"/>
          </w:divBdr>
        </w:div>
        <w:div w:id="250243605">
          <w:marLeft w:val="0"/>
          <w:marRight w:val="0"/>
          <w:marTop w:val="0"/>
          <w:marBottom w:val="0"/>
          <w:divBdr>
            <w:top w:val="none" w:sz="0" w:space="0" w:color="auto"/>
            <w:left w:val="none" w:sz="0" w:space="0" w:color="auto"/>
            <w:bottom w:val="none" w:sz="0" w:space="0" w:color="auto"/>
            <w:right w:val="none" w:sz="0" w:space="0" w:color="auto"/>
          </w:divBdr>
        </w:div>
        <w:div w:id="1618105000">
          <w:marLeft w:val="0"/>
          <w:marRight w:val="0"/>
          <w:marTop w:val="0"/>
          <w:marBottom w:val="0"/>
          <w:divBdr>
            <w:top w:val="none" w:sz="0" w:space="0" w:color="auto"/>
            <w:left w:val="none" w:sz="0" w:space="0" w:color="auto"/>
            <w:bottom w:val="none" w:sz="0" w:space="0" w:color="auto"/>
            <w:right w:val="none" w:sz="0" w:space="0" w:color="auto"/>
          </w:divBdr>
        </w:div>
        <w:div w:id="416294818">
          <w:marLeft w:val="0"/>
          <w:marRight w:val="0"/>
          <w:marTop w:val="0"/>
          <w:marBottom w:val="0"/>
          <w:divBdr>
            <w:top w:val="none" w:sz="0" w:space="0" w:color="auto"/>
            <w:left w:val="none" w:sz="0" w:space="0" w:color="auto"/>
            <w:bottom w:val="none" w:sz="0" w:space="0" w:color="auto"/>
            <w:right w:val="none" w:sz="0" w:space="0" w:color="auto"/>
          </w:divBdr>
        </w:div>
        <w:div w:id="378868623">
          <w:marLeft w:val="0"/>
          <w:marRight w:val="0"/>
          <w:marTop w:val="0"/>
          <w:marBottom w:val="0"/>
          <w:divBdr>
            <w:top w:val="none" w:sz="0" w:space="0" w:color="auto"/>
            <w:left w:val="none" w:sz="0" w:space="0" w:color="auto"/>
            <w:bottom w:val="none" w:sz="0" w:space="0" w:color="auto"/>
            <w:right w:val="none" w:sz="0" w:space="0" w:color="auto"/>
          </w:divBdr>
        </w:div>
        <w:div w:id="1875649867">
          <w:marLeft w:val="0"/>
          <w:marRight w:val="0"/>
          <w:marTop w:val="0"/>
          <w:marBottom w:val="0"/>
          <w:divBdr>
            <w:top w:val="none" w:sz="0" w:space="0" w:color="auto"/>
            <w:left w:val="none" w:sz="0" w:space="0" w:color="auto"/>
            <w:bottom w:val="none" w:sz="0" w:space="0" w:color="auto"/>
            <w:right w:val="none" w:sz="0" w:space="0" w:color="auto"/>
          </w:divBdr>
        </w:div>
        <w:div w:id="952325119">
          <w:marLeft w:val="0"/>
          <w:marRight w:val="0"/>
          <w:marTop w:val="0"/>
          <w:marBottom w:val="0"/>
          <w:divBdr>
            <w:top w:val="none" w:sz="0" w:space="0" w:color="auto"/>
            <w:left w:val="none" w:sz="0" w:space="0" w:color="auto"/>
            <w:bottom w:val="none" w:sz="0" w:space="0" w:color="auto"/>
            <w:right w:val="none" w:sz="0" w:space="0" w:color="auto"/>
          </w:divBdr>
        </w:div>
        <w:div w:id="164781819">
          <w:marLeft w:val="0"/>
          <w:marRight w:val="0"/>
          <w:marTop w:val="0"/>
          <w:marBottom w:val="0"/>
          <w:divBdr>
            <w:top w:val="none" w:sz="0" w:space="0" w:color="auto"/>
            <w:left w:val="none" w:sz="0" w:space="0" w:color="auto"/>
            <w:bottom w:val="none" w:sz="0" w:space="0" w:color="auto"/>
            <w:right w:val="none" w:sz="0" w:space="0" w:color="auto"/>
          </w:divBdr>
        </w:div>
        <w:div w:id="1805274877">
          <w:marLeft w:val="0"/>
          <w:marRight w:val="0"/>
          <w:marTop w:val="0"/>
          <w:marBottom w:val="0"/>
          <w:divBdr>
            <w:top w:val="none" w:sz="0" w:space="0" w:color="auto"/>
            <w:left w:val="none" w:sz="0" w:space="0" w:color="auto"/>
            <w:bottom w:val="none" w:sz="0" w:space="0" w:color="auto"/>
            <w:right w:val="none" w:sz="0" w:space="0" w:color="auto"/>
          </w:divBdr>
        </w:div>
        <w:div w:id="1740208863">
          <w:marLeft w:val="0"/>
          <w:marRight w:val="0"/>
          <w:marTop w:val="0"/>
          <w:marBottom w:val="0"/>
          <w:divBdr>
            <w:top w:val="none" w:sz="0" w:space="0" w:color="auto"/>
            <w:left w:val="none" w:sz="0" w:space="0" w:color="auto"/>
            <w:bottom w:val="none" w:sz="0" w:space="0" w:color="auto"/>
            <w:right w:val="none" w:sz="0" w:space="0" w:color="auto"/>
          </w:divBdr>
        </w:div>
        <w:div w:id="1866167966">
          <w:marLeft w:val="0"/>
          <w:marRight w:val="0"/>
          <w:marTop w:val="0"/>
          <w:marBottom w:val="0"/>
          <w:divBdr>
            <w:top w:val="none" w:sz="0" w:space="0" w:color="auto"/>
            <w:left w:val="none" w:sz="0" w:space="0" w:color="auto"/>
            <w:bottom w:val="none" w:sz="0" w:space="0" w:color="auto"/>
            <w:right w:val="none" w:sz="0" w:space="0" w:color="auto"/>
          </w:divBdr>
        </w:div>
        <w:div w:id="1143355591">
          <w:marLeft w:val="0"/>
          <w:marRight w:val="0"/>
          <w:marTop w:val="0"/>
          <w:marBottom w:val="0"/>
          <w:divBdr>
            <w:top w:val="none" w:sz="0" w:space="0" w:color="auto"/>
            <w:left w:val="none" w:sz="0" w:space="0" w:color="auto"/>
            <w:bottom w:val="none" w:sz="0" w:space="0" w:color="auto"/>
            <w:right w:val="none" w:sz="0" w:space="0" w:color="auto"/>
          </w:divBdr>
        </w:div>
        <w:div w:id="909074130">
          <w:marLeft w:val="0"/>
          <w:marRight w:val="0"/>
          <w:marTop w:val="0"/>
          <w:marBottom w:val="0"/>
          <w:divBdr>
            <w:top w:val="none" w:sz="0" w:space="0" w:color="auto"/>
            <w:left w:val="none" w:sz="0" w:space="0" w:color="auto"/>
            <w:bottom w:val="none" w:sz="0" w:space="0" w:color="auto"/>
            <w:right w:val="none" w:sz="0" w:space="0" w:color="auto"/>
          </w:divBdr>
        </w:div>
        <w:div w:id="1203055800">
          <w:marLeft w:val="0"/>
          <w:marRight w:val="0"/>
          <w:marTop w:val="0"/>
          <w:marBottom w:val="0"/>
          <w:divBdr>
            <w:top w:val="none" w:sz="0" w:space="0" w:color="auto"/>
            <w:left w:val="none" w:sz="0" w:space="0" w:color="auto"/>
            <w:bottom w:val="none" w:sz="0" w:space="0" w:color="auto"/>
            <w:right w:val="none" w:sz="0" w:space="0" w:color="auto"/>
          </w:divBdr>
        </w:div>
        <w:div w:id="558905090">
          <w:marLeft w:val="0"/>
          <w:marRight w:val="0"/>
          <w:marTop w:val="0"/>
          <w:marBottom w:val="0"/>
          <w:divBdr>
            <w:top w:val="none" w:sz="0" w:space="0" w:color="auto"/>
            <w:left w:val="none" w:sz="0" w:space="0" w:color="auto"/>
            <w:bottom w:val="none" w:sz="0" w:space="0" w:color="auto"/>
            <w:right w:val="none" w:sz="0" w:space="0" w:color="auto"/>
          </w:divBdr>
        </w:div>
        <w:div w:id="1640840801">
          <w:marLeft w:val="0"/>
          <w:marRight w:val="0"/>
          <w:marTop w:val="0"/>
          <w:marBottom w:val="0"/>
          <w:divBdr>
            <w:top w:val="none" w:sz="0" w:space="0" w:color="auto"/>
            <w:left w:val="none" w:sz="0" w:space="0" w:color="auto"/>
            <w:bottom w:val="none" w:sz="0" w:space="0" w:color="auto"/>
            <w:right w:val="none" w:sz="0" w:space="0" w:color="auto"/>
          </w:divBdr>
        </w:div>
        <w:div w:id="499465097">
          <w:marLeft w:val="0"/>
          <w:marRight w:val="0"/>
          <w:marTop w:val="0"/>
          <w:marBottom w:val="0"/>
          <w:divBdr>
            <w:top w:val="none" w:sz="0" w:space="0" w:color="auto"/>
            <w:left w:val="none" w:sz="0" w:space="0" w:color="auto"/>
            <w:bottom w:val="none" w:sz="0" w:space="0" w:color="auto"/>
            <w:right w:val="none" w:sz="0" w:space="0" w:color="auto"/>
          </w:divBdr>
        </w:div>
        <w:div w:id="296842207">
          <w:marLeft w:val="0"/>
          <w:marRight w:val="0"/>
          <w:marTop w:val="0"/>
          <w:marBottom w:val="0"/>
          <w:divBdr>
            <w:top w:val="none" w:sz="0" w:space="0" w:color="auto"/>
            <w:left w:val="none" w:sz="0" w:space="0" w:color="auto"/>
            <w:bottom w:val="none" w:sz="0" w:space="0" w:color="auto"/>
            <w:right w:val="none" w:sz="0" w:space="0" w:color="auto"/>
          </w:divBdr>
        </w:div>
        <w:div w:id="1297830043">
          <w:marLeft w:val="0"/>
          <w:marRight w:val="0"/>
          <w:marTop w:val="0"/>
          <w:marBottom w:val="0"/>
          <w:divBdr>
            <w:top w:val="none" w:sz="0" w:space="0" w:color="auto"/>
            <w:left w:val="none" w:sz="0" w:space="0" w:color="auto"/>
            <w:bottom w:val="none" w:sz="0" w:space="0" w:color="auto"/>
            <w:right w:val="none" w:sz="0" w:space="0" w:color="auto"/>
          </w:divBdr>
        </w:div>
        <w:div w:id="1630432236">
          <w:marLeft w:val="0"/>
          <w:marRight w:val="0"/>
          <w:marTop w:val="0"/>
          <w:marBottom w:val="0"/>
          <w:divBdr>
            <w:top w:val="none" w:sz="0" w:space="0" w:color="auto"/>
            <w:left w:val="none" w:sz="0" w:space="0" w:color="auto"/>
            <w:bottom w:val="none" w:sz="0" w:space="0" w:color="auto"/>
            <w:right w:val="none" w:sz="0" w:space="0" w:color="auto"/>
          </w:divBdr>
        </w:div>
        <w:div w:id="1428387291">
          <w:marLeft w:val="0"/>
          <w:marRight w:val="0"/>
          <w:marTop w:val="0"/>
          <w:marBottom w:val="0"/>
          <w:divBdr>
            <w:top w:val="none" w:sz="0" w:space="0" w:color="auto"/>
            <w:left w:val="none" w:sz="0" w:space="0" w:color="auto"/>
            <w:bottom w:val="none" w:sz="0" w:space="0" w:color="auto"/>
            <w:right w:val="none" w:sz="0" w:space="0" w:color="auto"/>
          </w:divBdr>
        </w:div>
        <w:div w:id="48110252">
          <w:marLeft w:val="0"/>
          <w:marRight w:val="0"/>
          <w:marTop w:val="0"/>
          <w:marBottom w:val="0"/>
          <w:divBdr>
            <w:top w:val="none" w:sz="0" w:space="0" w:color="auto"/>
            <w:left w:val="none" w:sz="0" w:space="0" w:color="auto"/>
            <w:bottom w:val="none" w:sz="0" w:space="0" w:color="auto"/>
            <w:right w:val="none" w:sz="0" w:space="0" w:color="auto"/>
          </w:divBdr>
        </w:div>
        <w:div w:id="1290862644">
          <w:marLeft w:val="0"/>
          <w:marRight w:val="0"/>
          <w:marTop w:val="0"/>
          <w:marBottom w:val="0"/>
          <w:divBdr>
            <w:top w:val="none" w:sz="0" w:space="0" w:color="auto"/>
            <w:left w:val="none" w:sz="0" w:space="0" w:color="auto"/>
            <w:bottom w:val="none" w:sz="0" w:space="0" w:color="auto"/>
            <w:right w:val="none" w:sz="0" w:space="0" w:color="auto"/>
          </w:divBdr>
        </w:div>
        <w:div w:id="1611208011">
          <w:marLeft w:val="0"/>
          <w:marRight w:val="0"/>
          <w:marTop w:val="0"/>
          <w:marBottom w:val="0"/>
          <w:divBdr>
            <w:top w:val="none" w:sz="0" w:space="0" w:color="auto"/>
            <w:left w:val="none" w:sz="0" w:space="0" w:color="auto"/>
            <w:bottom w:val="none" w:sz="0" w:space="0" w:color="auto"/>
            <w:right w:val="none" w:sz="0" w:space="0" w:color="auto"/>
          </w:divBdr>
        </w:div>
        <w:div w:id="1967156399">
          <w:marLeft w:val="0"/>
          <w:marRight w:val="0"/>
          <w:marTop w:val="0"/>
          <w:marBottom w:val="0"/>
          <w:divBdr>
            <w:top w:val="none" w:sz="0" w:space="0" w:color="auto"/>
            <w:left w:val="none" w:sz="0" w:space="0" w:color="auto"/>
            <w:bottom w:val="none" w:sz="0" w:space="0" w:color="auto"/>
            <w:right w:val="none" w:sz="0" w:space="0" w:color="auto"/>
          </w:divBdr>
        </w:div>
        <w:div w:id="544220790">
          <w:marLeft w:val="0"/>
          <w:marRight w:val="0"/>
          <w:marTop w:val="0"/>
          <w:marBottom w:val="0"/>
          <w:divBdr>
            <w:top w:val="none" w:sz="0" w:space="0" w:color="auto"/>
            <w:left w:val="none" w:sz="0" w:space="0" w:color="auto"/>
            <w:bottom w:val="none" w:sz="0" w:space="0" w:color="auto"/>
            <w:right w:val="none" w:sz="0" w:space="0" w:color="auto"/>
          </w:divBdr>
        </w:div>
        <w:div w:id="544097466">
          <w:marLeft w:val="0"/>
          <w:marRight w:val="0"/>
          <w:marTop w:val="0"/>
          <w:marBottom w:val="0"/>
          <w:divBdr>
            <w:top w:val="none" w:sz="0" w:space="0" w:color="auto"/>
            <w:left w:val="none" w:sz="0" w:space="0" w:color="auto"/>
            <w:bottom w:val="none" w:sz="0" w:space="0" w:color="auto"/>
            <w:right w:val="none" w:sz="0" w:space="0" w:color="auto"/>
          </w:divBdr>
        </w:div>
        <w:div w:id="896085695">
          <w:marLeft w:val="0"/>
          <w:marRight w:val="0"/>
          <w:marTop w:val="0"/>
          <w:marBottom w:val="0"/>
          <w:divBdr>
            <w:top w:val="none" w:sz="0" w:space="0" w:color="auto"/>
            <w:left w:val="none" w:sz="0" w:space="0" w:color="auto"/>
            <w:bottom w:val="none" w:sz="0" w:space="0" w:color="auto"/>
            <w:right w:val="none" w:sz="0" w:space="0" w:color="auto"/>
          </w:divBdr>
        </w:div>
        <w:div w:id="1689059622">
          <w:marLeft w:val="0"/>
          <w:marRight w:val="0"/>
          <w:marTop w:val="0"/>
          <w:marBottom w:val="0"/>
          <w:divBdr>
            <w:top w:val="none" w:sz="0" w:space="0" w:color="auto"/>
            <w:left w:val="none" w:sz="0" w:space="0" w:color="auto"/>
            <w:bottom w:val="none" w:sz="0" w:space="0" w:color="auto"/>
            <w:right w:val="none" w:sz="0" w:space="0" w:color="auto"/>
          </w:divBdr>
        </w:div>
        <w:div w:id="402223048">
          <w:marLeft w:val="0"/>
          <w:marRight w:val="0"/>
          <w:marTop w:val="0"/>
          <w:marBottom w:val="0"/>
          <w:divBdr>
            <w:top w:val="none" w:sz="0" w:space="0" w:color="auto"/>
            <w:left w:val="none" w:sz="0" w:space="0" w:color="auto"/>
            <w:bottom w:val="none" w:sz="0" w:space="0" w:color="auto"/>
            <w:right w:val="none" w:sz="0" w:space="0" w:color="auto"/>
          </w:divBdr>
        </w:div>
        <w:div w:id="50203751">
          <w:marLeft w:val="0"/>
          <w:marRight w:val="0"/>
          <w:marTop w:val="0"/>
          <w:marBottom w:val="0"/>
          <w:divBdr>
            <w:top w:val="none" w:sz="0" w:space="0" w:color="auto"/>
            <w:left w:val="none" w:sz="0" w:space="0" w:color="auto"/>
            <w:bottom w:val="none" w:sz="0" w:space="0" w:color="auto"/>
            <w:right w:val="none" w:sz="0" w:space="0" w:color="auto"/>
          </w:divBdr>
        </w:div>
        <w:div w:id="1307465191">
          <w:marLeft w:val="0"/>
          <w:marRight w:val="0"/>
          <w:marTop w:val="0"/>
          <w:marBottom w:val="0"/>
          <w:divBdr>
            <w:top w:val="none" w:sz="0" w:space="0" w:color="auto"/>
            <w:left w:val="none" w:sz="0" w:space="0" w:color="auto"/>
            <w:bottom w:val="none" w:sz="0" w:space="0" w:color="auto"/>
            <w:right w:val="none" w:sz="0" w:space="0" w:color="auto"/>
          </w:divBdr>
        </w:div>
        <w:div w:id="260572676">
          <w:marLeft w:val="0"/>
          <w:marRight w:val="0"/>
          <w:marTop w:val="0"/>
          <w:marBottom w:val="0"/>
          <w:divBdr>
            <w:top w:val="none" w:sz="0" w:space="0" w:color="auto"/>
            <w:left w:val="none" w:sz="0" w:space="0" w:color="auto"/>
            <w:bottom w:val="none" w:sz="0" w:space="0" w:color="auto"/>
            <w:right w:val="none" w:sz="0" w:space="0" w:color="auto"/>
          </w:divBdr>
        </w:div>
        <w:div w:id="1142575258">
          <w:marLeft w:val="0"/>
          <w:marRight w:val="0"/>
          <w:marTop w:val="0"/>
          <w:marBottom w:val="0"/>
          <w:divBdr>
            <w:top w:val="none" w:sz="0" w:space="0" w:color="auto"/>
            <w:left w:val="none" w:sz="0" w:space="0" w:color="auto"/>
            <w:bottom w:val="none" w:sz="0" w:space="0" w:color="auto"/>
            <w:right w:val="none" w:sz="0" w:space="0" w:color="auto"/>
          </w:divBdr>
        </w:div>
        <w:div w:id="1230574236">
          <w:marLeft w:val="0"/>
          <w:marRight w:val="0"/>
          <w:marTop w:val="0"/>
          <w:marBottom w:val="0"/>
          <w:divBdr>
            <w:top w:val="none" w:sz="0" w:space="0" w:color="auto"/>
            <w:left w:val="none" w:sz="0" w:space="0" w:color="auto"/>
            <w:bottom w:val="none" w:sz="0" w:space="0" w:color="auto"/>
            <w:right w:val="none" w:sz="0" w:space="0" w:color="auto"/>
          </w:divBdr>
        </w:div>
        <w:div w:id="2053773959">
          <w:marLeft w:val="0"/>
          <w:marRight w:val="0"/>
          <w:marTop w:val="0"/>
          <w:marBottom w:val="0"/>
          <w:divBdr>
            <w:top w:val="none" w:sz="0" w:space="0" w:color="auto"/>
            <w:left w:val="none" w:sz="0" w:space="0" w:color="auto"/>
            <w:bottom w:val="none" w:sz="0" w:space="0" w:color="auto"/>
            <w:right w:val="none" w:sz="0" w:space="0" w:color="auto"/>
          </w:divBdr>
        </w:div>
        <w:div w:id="1207179994">
          <w:marLeft w:val="0"/>
          <w:marRight w:val="0"/>
          <w:marTop w:val="0"/>
          <w:marBottom w:val="0"/>
          <w:divBdr>
            <w:top w:val="none" w:sz="0" w:space="0" w:color="auto"/>
            <w:left w:val="none" w:sz="0" w:space="0" w:color="auto"/>
            <w:bottom w:val="none" w:sz="0" w:space="0" w:color="auto"/>
            <w:right w:val="none" w:sz="0" w:space="0" w:color="auto"/>
          </w:divBdr>
        </w:div>
        <w:div w:id="700281699">
          <w:marLeft w:val="0"/>
          <w:marRight w:val="0"/>
          <w:marTop w:val="0"/>
          <w:marBottom w:val="0"/>
          <w:divBdr>
            <w:top w:val="none" w:sz="0" w:space="0" w:color="auto"/>
            <w:left w:val="none" w:sz="0" w:space="0" w:color="auto"/>
            <w:bottom w:val="none" w:sz="0" w:space="0" w:color="auto"/>
            <w:right w:val="none" w:sz="0" w:space="0" w:color="auto"/>
          </w:divBdr>
        </w:div>
        <w:div w:id="1415515122">
          <w:marLeft w:val="0"/>
          <w:marRight w:val="0"/>
          <w:marTop w:val="0"/>
          <w:marBottom w:val="0"/>
          <w:divBdr>
            <w:top w:val="none" w:sz="0" w:space="0" w:color="auto"/>
            <w:left w:val="none" w:sz="0" w:space="0" w:color="auto"/>
            <w:bottom w:val="none" w:sz="0" w:space="0" w:color="auto"/>
            <w:right w:val="none" w:sz="0" w:space="0" w:color="auto"/>
          </w:divBdr>
        </w:div>
        <w:div w:id="1213732310">
          <w:marLeft w:val="0"/>
          <w:marRight w:val="0"/>
          <w:marTop w:val="0"/>
          <w:marBottom w:val="0"/>
          <w:divBdr>
            <w:top w:val="none" w:sz="0" w:space="0" w:color="auto"/>
            <w:left w:val="none" w:sz="0" w:space="0" w:color="auto"/>
            <w:bottom w:val="none" w:sz="0" w:space="0" w:color="auto"/>
            <w:right w:val="none" w:sz="0" w:space="0" w:color="auto"/>
          </w:divBdr>
        </w:div>
        <w:div w:id="1019084815">
          <w:marLeft w:val="0"/>
          <w:marRight w:val="0"/>
          <w:marTop w:val="0"/>
          <w:marBottom w:val="0"/>
          <w:divBdr>
            <w:top w:val="none" w:sz="0" w:space="0" w:color="auto"/>
            <w:left w:val="none" w:sz="0" w:space="0" w:color="auto"/>
            <w:bottom w:val="none" w:sz="0" w:space="0" w:color="auto"/>
            <w:right w:val="none" w:sz="0" w:space="0" w:color="auto"/>
          </w:divBdr>
        </w:div>
        <w:div w:id="886645956">
          <w:marLeft w:val="0"/>
          <w:marRight w:val="0"/>
          <w:marTop w:val="0"/>
          <w:marBottom w:val="0"/>
          <w:divBdr>
            <w:top w:val="none" w:sz="0" w:space="0" w:color="auto"/>
            <w:left w:val="none" w:sz="0" w:space="0" w:color="auto"/>
            <w:bottom w:val="none" w:sz="0" w:space="0" w:color="auto"/>
            <w:right w:val="none" w:sz="0" w:space="0" w:color="auto"/>
          </w:divBdr>
        </w:div>
        <w:div w:id="2146700609">
          <w:marLeft w:val="0"/>
          <w:marRight w:val="0"/>
          <w:marTop w:val="0"/>
          <w:marBottom w:val="0"/>
          <w:divBdr>
            <w:top w:val="none" w:sz="0" w:space="0" w:color="auto"/>
            <w:left w:val="none" w:sz="0" w:space="0" w:color="auto"/>
            <w:bottom w:val="none" w:sz="0" w:space="0" w:color="auto"/>
            <w:right w:val="none" w:sz="0" w:space="0" w:color="auto"/>
          </w:divBdr>
        </w:div>
        <w:div w:id="1988195830">
          <w:marLeft w:val="0"/>
          <w:marRight w:val="0"/>
          <w:marTop w:val="0"/>
          <w:marBottom w:val="0"/>
          <w:divBdr>
            <w:top w:val="none" w:sz="0" w:space="0" w:color="auto"/>
            <w:left w:val="none" w:sz="0" w:space="0" w:color="auto"/>
            <w:bottom w:val="none" w:sz="0" w:space="0" w:color="auto"/>
            <w:right w:val="none" w:sz="0" w:space="0" w:color="auto"/>
          </w:divBdr>
        </w:div>
        <w:div w:id="472915865">
          <w:marLeft w:val="0"/>
          <w:marRight w:val="0"/>
          <w:marTop w:val="0"/>
          <w:marBottom w:val="0"/>
          <w:divBdr>
            <w:top w:val="none" w:sz="0" w:space="0" w:color="auto"/>
            <w:left w:val="none" w:sz="0" w:space="0" w:color="auto"/>
            <w:bottom w:val="none" w:sz="0" w:space="0" w:color="auto"/>
            <w:right w:val="none" w:sz="0" w:space="0" w:color="auto"/>
          </w:divBdr>
        </w:div>
        <w:div w:id="1120415273">
          <w:marLeft w:val="0"/>
          <w:marRight w:val="0"/>
          <w:marTop w:val="0"/>
          <w:marBottom w:val="0"/>
          <w:divBdr>
            <w:top w:val="none" w:sz="0" w:space="0" w:color="auto"/>
            <w:left w:val="none" w:sz="0" w:space="0" w:color="auto"/>
            <w:bottom w:val="none" w:sz="0" w:space="0" w:color="auto"/>
            <w:right w:val="none" w:sz="0" w:space="0" w:color="auto"/>
          </w:divBdr>
        </w:div>
        <w:div w:id="1581793104">
          <w:marLeft w:val="0"/>
          <w:marRight w:val="0"/>
          <w:marTop w:val="0"/>
          <w:marBottom w:val="0"/>
          <w:divBdr>
            <w:top w:val="none" w:sz="0" w:space="0" w:color="auto"/>
            <w:left w:val="none" w:sz="0" w:space="0" w:color="auto"/>
            <w:bottom w:val="none" w:sz="0" w:space="0" w:color="auto"/>
            <w:right w:val="none" w:sz="0" w:space="0" w:color="auto"/>
          </w:divBdr>
        </w:div>
        <w:div w:id="61679016">
          <w:marLeft w:val="0"/>
          <w:marRight w:val="0"/>
          <w:marTop w:val="0"/>
          <w:marBottom w:val="0"/>
          <w:divBdr>
            <w:top w:val="none" w:sz="0" w:space="0" w:color="auto"/>
            <w:left w:val="none" w:sz="0" w:space="0" w:color="auto"/>
            <w:bottom w:val="none" w:sz="0" w:space="0" w:color="auto"/>
            <w:right w:val="none" w:sz="0" w:space="0" w:color="auto"/>
          </w:divBdr>
        </w:div>
        <w:div w:id="669411905">
          <w:marLeft w:val="0"/>
          <w:marRight w:val="0"/>
          <w:marTop w:val="0"/>
          <w:marBottom w:val="0"/>
          <w:divBdr>
            <w:top w:val="none" w:sz="0" w:space="0" w:color="auto"/>
            <w:left w:val="none" w:sz="0" w:space="0" w:color="auto"/>
            <w:bottom w:val="none" w:sz="0" w:space="0" w:color="auto"/>
            <w:right w:val="none" w:sz="0" w:space="0" w:color="auto"/>
          </w:divBdr>
        </w:div>
        <w:div w:id="1928004894">
          <w:marLeft w:val="0"/>
          <w:marRight w:val="0"/>
          <w:marTop w:val="0"/>
          <w:marBottom w:val="0"/>
          <w:divBdr>
            <w:top w:val="none" w:sz="0" w:space="0" w:color="auto"/>
            <w:left w:val="none" w:sz="0" w:space="0" w:color="auto"/>
            <w:bottom w:val="none" w:sz="0" w:space="0" w:color="auto"/>
            <w:right w:val="none" w:sz="0" w:space="0" w:color="auto"/>
          </w:divBdr>
        </w:div>
        <w:div w:id="1641305761">
          <w:marLeft w:val="0"/>
          <w:marRight w:val="0"/>
          <w:marTop w:val="0"/>
          <w:marBottom w:val="0"/>
          <w:divBdr>
            <w:top w:val="none" w:sz="0" w:space="0" w:color="auto"/>
            <w:left w:val="none" w:sz="0" w:space="0" w:color="auto"/>
            <w:bottom w:val="none" w:sz="0" w:space="0" w:color="auto"/>
            <w:right w:val="none" w:sz="0" w:space="0" w:color="auto"/>
          </w:divBdr>
        </w:div>
        <w:div w:id="2021084197">
          <w:marLeft w:val="0"/>
          <w:marRight w:val="0"/>
          <w:marTop w:val="0"/>
          <w:marBottom w:val="0"/>
          <w:divBdr>
            <w:top w:val="none" w:sz="0" w:space="0" w:color="auto"/>
            <w:left w:val="none" w:sz="0" w:space="0" w:color="auto"/>
            <w:bottom w:val="none" w:sz="0" w:space="0" w:color="auto"/>
            <w:right w:val="none" w:sz="0" w:space="0" w:color="auto"/>
          </w:divBdr>
        </w:div>
        <w:div w:id="927881864">
          <w:marLeft w:val="0"/>
          <w:marRight w:val="0"/>
          <w:marTop w:val="0"/>
          <w:marBottom w:val="0"/>
          <w:divBdr>
            <w:top w:val="none" w:sz="0" w:space="0" w:color="auto"/>
            <w:left w:val="none" w:sz="0" w:space="0" w:color="auto"/>
            <w:bottom w:val="none" w:sz="0" w:space="0" w:color="auto"/>
            <w:right w:val="none" w:sz="0" w:space="0" w:color="auto"/>
          </w:divBdr>
        </w:div>
        <w:div w:id="751849521">
          <w:marLeft w:val="0"/>
          <w:marRight w:val="0"/>
          <w:marTop w:val="0"/>
          <w:marBottom w:val="0"/>
          <w:divBdr>
            <w:top w:val="none" w:sz="0" w:space="0" w:color="auto"/>
            <w:left w:val="none" w:sz="0" w:space="0" w:color="auto"/>
            <w:bottom w:val="none" w:sz="0" w:space="0" w:color="auto"/>
            <w:right w:val="none" w:sz="0" w:space="0" w:color="auto"/>
          </w:divBdr>
        </w:div>
        <w:div w:id="302661953">
          <w:marLeft w:val="0"/>
          <w:marRight w:val="0"/>
          <w:marTop w:val="0"/>
          <w:marBottom w:val="0"/>
          <w:divBdr>
            <w:top w:val="none" w:sz="0" w:space="0" w:color="auto"/>
            <w:left w:val="none" w:sz="0" w:space="0" w:color="auto"/>
            <w:bottom w:val="none" w:sz="0" w:space="0" w:color="auto"/>
            <w:right w:val="none" w:sz="0" w:space="0" w:color="auto"/>
          </w:divBdr>
        </w:div>
        <w:div w:id="2075468987">
          <w:marLeft w:val="0"/>
          <w:marRight w:val="0"/>
          <w:marTop w:val="0"/>
          <w:marBottom w:val="0"/>
          <w:divBdr>
            <w:top w:val="none" w:sz="0" w:space="0" w:color="auto"/>
            <w:left w:val="none" w:sz="0" w:space="0" w:color="auto"/>
            <w:bottom w:val="none" w:sz="0" w:space="0" w:color="auto"/>
            <w:right w:val="none" w:sz="0" w:space="0" w:color="auto"/>
          </w:divBdr>
        </w:div>
        <w:div w:id="951322259">
          <w:marLeft w:val="0"/>
          <w:marRight w:val="0"/>
          <w:marTop w:val="0"/>
          <w:marBottom w:val="0"/>
          <w:divBdr>
            <w:top w:val="none" w:sz="0" w:space="0" w:color="auto"/>
            <w:left w:val="none" w:sz="0" w:space="0" w:color="auto"/>
            <w:bottom w:val="none" w:sz="0" w:space="0" w:color="auto"/>
            <w:right w:val="none" w:sz="0" w:space="0" w:color="auto"/>
          </w:divBdr>
        </w:div>
        <w:div w:id="892615741">
          <w:marLeft w:val="0"/>
          <w:marRight w:val="0"/>
          <w:marTop w:val="0"/>
          <w:marBottom w:val="0"/>
          <w:divBdr>
            <w:top w:val="none" w:sz="0" w:space="0" w:color="auto"/>
            <w:left w:val="none" w:sz="0" w:space="0" w:color="auto"/>
            <w:bottom w:val="none" w:sz="0" w:space="0" w:color="auto"/>
            <w:right w:val="none" w:sz="0" w:space="0" w:color="auto"/>
          </w:divBdr>
        </w:div>
        <w:div w:id="154616452">
          <w:marLeft w:val="0"/>
          <w:marRight w:val="0"/>
          <w:marTop w:val="0"/>
          <w:marBottom w:val="0"/>
          <w:divBdr>
            <w:top w:val="none" w:sz="0" w:space="0" w:color="auto"/>
            <w:left w:val="none" w:sz="0" w:space="0" w:color="auto"/>
            <w:bottom w:val="none" w:sz="0" w:space="0" w:color="auto"/>
            <w:right w:val="none" w:sz="0" w:space="0" w:color="auto"/>
          </w:divBdr>
        </w:div>
        <w:div w:id="1853104014">
          <w:marLeft w:val="0"/>
          <w:marRight w:val="0"/>
          <w:marTop w:val="0"/>
          <w:marBottom w:val="0"/>
          <w:divBdr>
            <w:top w:val="none" w:sz="0" w:space="0" w:color="auto"/>
            <w:left w:val="none" w:sz="0" w:space="0" w:color="auto"/>
            <w:bottom w:val="none" w:sz="0" w:space="0" w:color="auto"/>
            <w:right w:val="none" w:sz="0" w:space="0" w:color="auto"/>
          </w:divBdr>
        </w:div>
        <w:div w:id="532229949">
          <w:marLeft w:val="0"/>
          <w:marRight w:val="0"/>
          <w:marTop w:val="0"/>
          <w:marBottom w:val="0"/>
          <w:divBdr>
            <w:top w:val="none" w:sz="0" w:space="0" w:color="auto"/>
            <w:left w:val="none" w:sz="0" w:space="0" w:color="auto"/>
            <w:bottom w:val="none" w:sz="0" w:space="0" w:color="auto"/>
            <w:right w:val="none" w:sz="0" w:space="0" w:color="auto"/>
          </w:divBdr>
        </w:div>
        <w:div w:id="1180313533">
          <w:marLeft w:val="0"/>
          <w:marRight w:val="0"/>
          <w:marTop w:val="0"/>
          <w:marBottom w:val="0"/>
          <w:divBdr>
            <w:top w:val="none" w:sz="0" w:space="0" w:color="auto"/>
            <w:left w:val="none" w:sz="0" w:space="0" w:color="auto"/>
            <w:bottom w:val="none" w:sz="0" w:space="0" w:color="auto"/>
            <w:right w:val="none" w:sz="0" w:space="0" w:color="auto"/>
          </w:divBdr>
        </w:div>
        <w:div w:id="385835288">
          <w:marLeft w:val="0"/>
          <w:marRight w:val="0"/>
          <w:marTop w:val="0"/>
          <w:marBottom w:val="0"/>
          <w:divBdr>
            <w:top w:val="none" w:sz="0" w:space="0" w:color="auto"/>
            <w:left w:val="none" w:sz="0" w:space="0" w:color="auto"/>
            <w:bottom w:val="none" w:sz="0" w:space="0" w:color="auto"/>
            <w:right w:val="none" w:sz="0" w:space="0" w:color="auto"/>
          </w:divBdr>
        </w:div>
        <w:div w:id="1918710630">
          <w:marLeft w:val="0"/>
          <w:marRight w:val="0"/>
          <w:marTop w:val="0"/>
          <w:marBottom w:val="0"/>
          <w:divBdr>
            <w:top w:val="none" w:sz="0" w:space="0" w:color="auto"/>
            <w:left w:val="none" w:sz="0" w:space="0" w:color="auto"/>
            <w:bottom w:val="none" w:sz="0" w:space="0" w:color="auto"/>
            <w:right w:val="none" w:sz="0" w:space="0" w:color="auto"/>
          </w:divBdr>
        </w:div>
        <w:div w:id="1695228116">
          <w:marLeft w:val="0"/>
          <w:marRight w:val="0"/>
          <w:marTop w:val="0"/>
          <w:marBottom w:val="0"/>
          <w:divBdr>
            <w:top w:val="none" w:sz="0" w:space="0" w:color="auto"/>
            <w:left w:val="none" w:sz="0" w:space="0" w:color="auto"/>
            <w:bottom w:val="none" w:sz="0" w:space="0" w:color="auto"/>
            <w:right w:val="none" w:sz="0" w:space="0" w:color="auto"/>
          </w:divBdr>
        </w:div>
        <w:div w:id="163858958">
          <w:marLeft w:val="0"/>
          <w:marRight w:val="0"/>
          <w:marTop w:val="0"/>
          <w:marBottom w:val="0"/>
          <w:divBdr>
            <w:top w:val="none" w:sz="0" w:space="0" w:color="auto"/>
            <w:left w:val="none" w:sz="0" w:space="0" w:color="auto"/>
            <w:bottom w:val="none" w:sz="0" w:space="0" w:color="auto"/>
            <w:right w:val="none" w:sz="0" w:space="0" w:color="auto"/>
          </w:divBdr>
        </w:div>
        <w:div w:id="519710311">
          <w:marLeft w:val="0"/>
          <w:marRight w:val="0"/>
          <w:marTop w:val="0"/>
          <w:marBottom w:val="0"/>
          <w:divBdr>
            <w:top w:val="none" w:sz="0" w:space="0" w:color="auto"/>
            <w:left w:val="none" w:sz="0" w:space="0" w:color="auto"/>
            <w:bottom w:val="none" w:sz="0" w:space="0" w:color="auto"/>
            <w:right w:val="none" w:sz="0" w:space="0" w:color="auto"/>
          </w:divBdr>
        </w:div>
        <w:div w:id="1543402687">
          <w:marLeft w:val="0"/>
          <w:marRight w:val="0"/>
          <w:marTop w:val="0"/>
          <w:marBottom w:val="0"/>
          <w:divBdr>
            <w:top w:val="none" w:sz="0" w:space="0" w:color="auto"/>
            <w:left w:val="none" w:sz="0" w:space="0" w:color="auto"/>
            <w:bottom w:val="none" w:sz="0" w:space="0" w:color="auto"/>
            <w:right w:val="none" w:sz="0" w:space="0" w:color="auto"/>
          </w:divBdr>
        </w:div>
        <w:div w:id="1833108679">
          <w:marLeft w:val="0"/>
          <w:marRight w:val="0"/>
          <w:marTop w:val="0"/>
          <w:marBottom w:val="0"/>
          <w:divBdr>
            <w:top w:val="none" w:sz="0" w:space="0" w:color="auto"/>
            <w:left w:val="none" w:sz="0" w:space="0" w:color="auto"/>
            <w:bottom w:val="none" w:sz="0" w:space="0" w:color="auto"/>
            <w:right w:val="none" w:sz="0" w:space="0" w:color="auto"/>
          </w:divBdr>
        </w:div>
        <w:div w:id="1178957814">
          <w:marLeft w:val="0"/>
          <w:marRight w:val="0"/>
          <w:marTop w:val="0"/>
          <w:marBottom w:val="0"/>
          <w:divBdr>
            <w:top w:val="none" w:sz="0" w:space="0" w:color="auto"/>
            <w:left w:val="none" w:sz="0" w:space="0" w:color="auto"/>
            <w:bottom w:val="none" w:sz="0" w:space="0" w:color="auto"/>
            <w:right w:val="none" w:sz="0" w:space="0" w:color="auto"/>
          </w:divBdr>
        </w:div>
        <w:div w:id="1128817775">
          <w:marLeft w:val="0"/>
          <w:marRight w:val="0"/>
          <w:marTop w:val="0"/>
          <w:marBottom w:val="0"/>
          <w:divBdr>
            <w:top w:val="none" w:sz="0" w:space="0" w:color="auto"/>
            <w:left w:val="none" w:sz="0" w:space="0" w:color="auto"/>
            <w:bottom w:val="none" w:sz="0" w:space="0" w:color="auto"/>
            <w:right w:val="none" w:sz="0" w:space="0" w:color="auto"/>
          </w:divBdr>
        </w:div>
        <w:div w:id="475730718">
          <w:marLeft w:val="0"/>
          <w:marRight w:val="0"/>
          <w:marTop w:val="0"/>
          <w:marBottom w:val="0"/>
          <w:divBdr>
            <w:top w:val="none" w:sz="0" w:space="0" w:color="auto"/>
            <w:left w:val="none" w:sz="0" w:space="0" w:color="auto"/>
            <w:bottom w:val="none" w:sz="0" w:space="0" w:color="auto"/>
            <w:right w:val="none" w:sz="0" w:space="0" w:color="auto"/>
          </w:divBdr>
        </w:div>
        <w:div w:id="2079742658">
          <w:marLeft w:val="0"/>
          <w:marRight w:val="0"/>
          <w:marTop w:val="0"/>
          <w:marBottom w:val="0"/>
          <w:divBdr>
            <w:top w:val="none" w:sz="0" w:space="0" w:color="auto"/>
            <w:left w:val="none" w:sz="0" w:space="0" w:color="auto"/>
            <w:bottom w:val="none" w:sz="0" w:space="0" w:color="auto"/>
            <w:right w:val="none" w:sz="0" w:space="0" w:color="auto"/>
          </w:divBdr>
        </w:div>
        <w:div w:id="1618103426">
          <w:marLeft w:val="0"/>
          <w:marRight w:val="0"/>
          <w:marTop w:val="0"/>
          <w:marBottom w:val="0"/>
          <w:divBdr>
            <w:top w:val="none" w:sz="0" w:space="0" w:color="auto"/>
            <w:left w:val="none" w:sz="0" w:space="0" w:color="auto"/>
            <w:bottom w:val="none" w:sz="0" w:space="0" w:color="auto"/>
            <w:right w:val="none" w:sz="0" w:space="0" w:color="auto"/>
          </w:divBdr>
        </w:div>
        <w:div w:id="1199051262">
          <w:marLeft w:val="0"/>
          <w:marRight w:val="0"/>
          <w:marTop w:val="0"/>
          <w:marBottom w:val="0"/>
          <w:divBdr>
            <w:top w:val="none" w:sz="0" w:space="0" w:color="auto"/>
            <w:left w:val="none" w:sz="0" w:space="0" w:color="auto"/>
            <w:bottom w:val="none" w:sz="0" w:space="0" w:color="auto"/>
            <w:right w:val="none" w:sz="0" w:space="0" w:color="auto"/>
          </w:divBdr>
        </w:div>
        <w:div w:id="1425876351">
          <w:marLeft w:val="0"/>
          <w:marRight w:val="0"/>
          <w:marTop w:val="0"/>
          <w:marBottom w:val="0"/>
          <w:divBdr>
            <w:top w:val="none" w:sz="0" w:space="0" w:color="auto"/>
            <w:left w:val="none" w:sz="0" w:space="0" w:color="auto"/>
            <w:bottom w:val="none" w:sz="0" w:space="0" w:color="auto"/>
            <w:right w:val="none" w:sz="0" w:space="0" w:color="auto"/>
          </w:divBdr>
        </w:div>
        <w:div w:id="389573600">
          <w:marLeft w:val="0"/>
          <w:marRight w:val="0"/>
          <w:marTop w:val="0"/>
          <w:marBottom w:val="0"/>
          <w:divBdr>
            <w:top w:val="none" w:sz="0" w:space="0" w:color="auto"/>
            <w:left w:val="none" w:sz="0" w:space="0" w:color="auto"/>
            <w:bottom w:val="none" w:sz="0" w:space="0" w:color="auto"/>
            <w:right w:val="none" w:sz="0" w:space="0" w:color="auto"/>
          </w:divBdr>
        </w:div>
        <w:div w:id="162093402">
          <w:marLeft w:val="0"/>
          <w:marRight w:val="0"/>
          <w:marTop w:val="0"/>
          <w:marBottom w:val="0"/>
          <w:divBdr>
            <w:top w:val="none" w:sz="0" w:space="0" w:color="auto"/>
            <w:left w:val="none" w:sz="0" w:space="0" w:color="auto"/>
            <w:bottom w:val="none" w:sz="0" w:space="0" w:color="auto"/>
            <w:right w:val="none" w:sz="0" w:space="0" w:color="auto"/>
          </w:divBdr>
        </w:div>
        <w:div w:id="2022319416">
          <w:marLeft w:val="0"/>
          <w:marRight w:val="0"/>
          <w:marTop w:val="0"/>
          <w:marBottom w:val="0"/>
          <w:divBdr>
            <w:top w:val="none" w:sz="0" w:space="0" w:color="auto"/>
            <w:left w:val="none" w:sz="0" w:space="0" w:color="auto"/>
            <w:bottom w:val="none" w:sz="0" w:space="0" w:color="auto"/>
            <w:right w:val="none" w:sz="0" w:space="0" w:color="auto"/>
          </w:divBdr>
        </w:div>
        <w:div w:id="1980258804">
          <w:marLeft w:val="0"/>
          <w:marRight w:val="0"/>
          <w:marTop w:val="0"/>
          <w:marBottom w:val="0"/>
          <w:divBdr>
            <w:top w:val="none" w:sz="0" w:space="0" w:color="auto"/>
            <w:left w:val="none" w:sz="0" w:space="0" w:color="auto"/>
            <w:bottom w:val="none" w:sz="0" w:space="0" w:color="auto"/>
            <w:right w:val="none" w:sz="0" w:space="0" w:color="auto"/>
          </w:divBdr>
        </w:div>
        <w:div w:id="2115399829">
          <w:marLeft w:val="0"/>
          <w:marRight w:val="0"/>
          <w:marTop w:val="0"/>
          <w:marBottom w:val="0"/>
          <w:divBdr>
            <w:top w:val="none" w:sz="0" w:space="0" w:color="auto"/>
            <w:left w:val="none" w:sz="0" w:space="0" w:color="auto"/>
            <w:bottom w:val="none" w:sz="0" w:space="0" w:color="auto"/>
            <w:right w:val="none" w:sz="0" w:space="0" w:color="auto"/>
          </w:divBdr>
        </w:div>
        <w:div w:id="724568024">
          <w:marLeft w:val="0"/>
          <w:marRight w:val="0"/>
          <w:marTop w:val="0"/>
          <w:marBottom w:val="0"/>
          <w:divBdr>
            <w:top w:val="none" w:sz="0" w:space="0" w:color="auto"/>
            <w:left w:val="none" w:sz="0" w:space="0" w:color="auto"/>
            <w:bottom w:val="none" w:sz="0" w:space="0" w:color="auto"/>
            <w:right w:val="none" w:sz="0" w:space="0" w:color="auto"/>
          </w:divBdr>
        </w:div>
        <w:div w:id="1983733899">
          <w:marLeft w:val="0"/>
          <w:marRight w:val="0"/>
          <w:marTop w:val="0"/>
          <w:marBottom w:val="0"/>
          <w:divBdr>
            <w:top w:val="none" w:sz="0" w:space="0" w:color="auto"/>
            <w:left w:val="none" w:sz="0" w:space="0" w:color="auto"/>
            <w:bottom w:val="none" w:sz="0" w:space="0" w:color="auto"/>
            <w:right w:val="none" w:sz="0" w:space="0" w:color="auto"/>
          </w:divBdr>
        </w:div>
        <w:div w:id="1300722792">
          <w:marLeft w:val="0"/>
          <w:marRight w:val="0"/>
          <w:marTop w:val="0"/>
          <w:marBottom w:val="0"/>
          <w:divBdr>
            <w:top w:val="none" w:sz="0" w:space="0" w:color="auto"/>
            <w:left w:val="none" w:sz="0" w:space="0" w:color="auto"/>
            <w:bottom w:val="none" w:sz="0" w:space="0" w:color="auto"/>
            <w:right w:val="none" w:sz="0" w:space="0" w:color="auto"/>
          </w:divBdr>
        </w:div>
        <w:div w:id="1438481988">
          <w:marLeft w:val="0"/>
          <w:marRight w:val="0"/>
          <w:marTop w:val="0"/>
          <w:marBottom w:val="0"/>
          <w:divBdr>
            <w:top w:val="none" w:sz="0" w:space="0" w:color="auto"/>
            <w:left w:val="none" w:sz="0" w:space="0" w:color="auto"/>
            <w:bottom w:val="none" w:sz="0" w:space="0" w:color="auto"/>
            <w:right w:val="none" w:sz="0" w:space="0" w:color="auto"/>
          </w:divBdr>
        </w:div>
        <w:div w:id="647125451">
          <w:marLeft w:val="0"/>
          <w:marRight w:val="0"/>
          <w:marTop w:val="0"/>
          <w:marBottom w:val="0"/>
          <w:divBdr>
            <w:top w:val="none" w:sz="0" w:space="0" w:color="auto"/>
            <w:left w:val="none" w:sz="0" w:space="0" w:color="auto"/>
            <w:bottom w:val="none" w:sz="0" w:space="0" w:color="auto"/>
            <w:right w:val="none" w:sz="0" w:space="0" w:color="auto"/>
          </w:divBdr>
        </w:div>
        <w:div w:id="1348869950">
          <w:marLeft w:val="0"/>
          <w:marRight w:val="0"/>
          <w:marTop w:val="0"/>
          <w:marBottom w:val="0"/>
          <w:divBdr>
            <w:top w:val="none" w:sz="0" w:space="0" w:color="auto"/>
            <w:left w:val="none" w:sz="0" w:space="0" w:color="auto"/>
            <w:bottom w:val="none" w:sz="0" w:space="0" w:color="auto"/>
            <w:right w:val="none" w:sz="0" w:space="0" w:color="auto"/>
          </w:divBdr>
        </w:div>
        <w:div w:id="198981604">
          <w:marLeft w:val="0"/>
          <w:marRight w:val="0"/>
          <w:marTop w:val="0"/>
          <w:marBottom w:val="0"/>
          <w:divBdr>
            <w:top w:val="none" w:sz="0" w:space="0" w:color="auto"/>
            <w:left w:val="none" w:sz="0" w:space="0" w:color="auto"/>
            <w:bottom w:val="none" w:sz="0" w:space="0" w:color="auto"/>
            <w:right w:val="none" w:sz="0" w:space="0" w:color="auto"/>
          </w:divBdr>
        </w:div>
        <w:div w:id="813989293">
          <w:marLeft w:val="0"/>
          <w:marRight w:val="0"/>
          <w:marTop w:val="0"/>
          <w:marBottom w:val="0"/>
          <w:divBdr>
            <w:top w:val="none" w:sz="0" w:space="0" w:color="auto"/>
            <w:left w:val="none" w:sz="0" w:space="0" w:color="auto"/>
            <w:bottom w:val="none" w:sz="0" w:space="0" w:color="auto"/>
            <w:right w:val="none" w:sz="0" w:space="0" w:color="auto"/>
          </w:divBdr>
        </w:div>
        <w:div w:id="76368729">
          <w:marLeft w:val="0"/>
          <w:marRight w:val="0"/>
          <w:marTop w:val="0"/>
          <w:marBottom w:val="0"/>
          <w:divBdr>
            <w:top w:val="none" w:sz="0" w:space="0" w:color="auto"/>
            <w:left w:val="none" w:sz="0" w:space="0" w:color="auto"/>
            <w:bottom w:val="none" w:sz="0" w:space="0" w:color="auto"/>
            <w:right w:val="none" w:sz="0" w:space="0" w:color="auto"/>
          </w:divBdr>
        </w:div>
        <w:div w:id="996611582">
          <w:marLeft w:val="0"/>
          <w:marRight w:val="0"/>
          <w:marTop w:val="0"/>
          <w:marBottom w:val="0"/>
          <w:divBdr>
            <w:top w:val="none" w:sz="0" w:space="0" w:color="auto"/>
            <w:left w:val="none" w:sz="0" w:space="0" w:color="auto"/>
            <w:bottom w:val="none" w:sz="0" w:space="0" w:color="auto"/>
            <w:right w:val="none" w:sz="0" w:space="0" w:color="auto"/>
          </w:divBdr>
        </w:div>
        <w:div w:id="908418343">
          <w:marLeft w:val="0"/>
          <w:marRight w:val="0"/>
          <w:marTop w:val="0"/>
          <w:marBottom w:val="0"/>
          <w:divBdr>
            <w:top w:val="none" w:sz="0" w:space="0" w:color="auto"/>
            <w:left w:val="none" w:sz="0" w:space="0" w:color="auto"/>
            <w:bottom w:val="none" w:sz="0" w:space="0" w:color="auto"/>
            <w:right w:val="none" w:sz="0" w:space="0" w:color="auto"/>
          </w:divBdr>
        </w:div>
        <w:div w:id="1383365900">
          <w:marLeft w:val="0"/>
          <w:marRight w:val="0"/>
          <w:marTop w:val="0"/>
          <w:marBottom w:val="0"/>
          <w:divBdr>
            <w:top w:val="none" w:sz="0" w:space="0" w:color="auto"/>
            <w:left w:val="none" w:sz="0" w:space="0" w:color="auto"/>
            <w:bottom w:val="none" w:sz="0" w:space="0" w:color="auto"/>
            <w:right w:val="none" w:sz="0" w:space="0" w:color="auto"/>
          </w:divBdr>
        </w:div>
        <w:div w:id="1638296021">
          <w:marLeft w:val="0"/>
          <w:marRight w:val="0"/>
          <w:marTop w:val="0"/>
          <w:marBottom w:val="0"/>
          <w:divBdr>
            <w:top w:val="none" w:sz="0" w:space="0" w:color="auto"/>
            <w:left w:val="none" w:sz="0" w:space="0" w:color="auto"/>
            <w:bottom w:val="none" w:sz="0" w:space="0" w:color="auto"/>
            <w:right w:val="none" w:sz="0" w:space="0" w:color="auto"/>
          </w:divBdr>
        </w:div>
        <w:div w:id="692922078">
          <w:marLeft w:val="0"/>
          <w:marRight w:val="0"/>
          <w:marTop w:val="0"/>
          <w:marBottom w:val="0"/>
          <w:divBdr>
            <w:top w:val="none" w:sz="0" w:space="0" w:color="auto"/>
            <w:left w:val="none" w:sz="0" w:space="0" w:color="auto"/>
            <w:bottom w:val="none" w:sz="0" w:space="0" w:color="auto"/>
            <w:right w:val="none" w:sz="0" w:space="0" w:color="auto"/>
          </w:divBdr>
        </w:div>
        <w:div w:id="835922507">
          <w:marLeft w:val="0"/>
          <w:marRight w:val="0"/>
          <w:marTop w:val="0"/>
          <w:marBottom w:val="0"/>
          <w:divBdr>
            <w:top w:val="none" w:sz="0" w:space="0" w:color="auto"/>
            <w:left w:val="none" w:sz="0" w:space="0" w:color="auto"/>
            <w:bottom w:val="none" w:sz="0" w:space="0" w:color="auto"/>
            <w:right w:val="none" w:sz="0" w:space="0" w:color="auto"/>
          </w:divBdr>
        </w:div>
        <w:div w:id="592783453">
          <w:marLeft w:val="0"/>
          <w:marRight w:val="0"/>
          <w:marTop w:val="0"/>
          <w:marBottom w:val="0"/>
          <w:divBdr>
            <w:top w:val="none" w:sz="0" w:space="0" w:color="auto"/>
            <w:left w:val="none" w:sz="0" w:space="0" w:color="auto"/>
            <w:bottom w:val="none" w:sz="0" w:space="0" w:color="auto"/>
            <w:right w:val="none" w:sz="0" w:space="0" w:color="auto"/>
          </w:divBdr>
        </w:div>
        <w:div w:id="230044323">
          <w:marLeft w:val="0"/>
          <w:marRight w:val="0"/>
          <w:marTop w:val="0"/>
          <w:marBottom w:val="0"/>
          <w:divBdr>
            <w:top w:val="none" w:sz="0" w:space="0" w:color="auto"/>
            <w:left w:val="none" w:sz="0" w:space="0" w:color="auto"/>
            <w:bottom w:val="none" w:sz="0" w:space="0" w:color="auto"/>
            <w:right w:val="none" w:sz="0" w:space="0" w:color="auto"/>
          </w:divBdr>
        </w:div>
        <w:div w:id="1096094626">
          <w:marLeft w:val="0"/>
          <w:marRight w:val="0"/>
          <w:marTop w:val="0"/>
          <w:marBottom w:val="0"/>
          <w:divBdr>
            <w:top w:val="none" w:sz="0" w:space="0" w:color="auto"/>
            <w:left w:val="none" w:sz="0" w:space="0" w:color="auto"/>
            <w:bottom w:val="none" w:sz="0" w:space="0" w:color="auto"/>
            <w:right w:val="none" w:sz="0" w:space="0" w:color="auto"/>
          </w:divBdr>
        </w:div>
        <w:div w:id="703483470">
          <w:marLeft w:val="0"/>
          <w:marRight w:val="0"/>
          <w:marTop w:val="0"/>
          <w:marBottom w:val="0"/>
          <w:divBdr>
            <w:top w:val="none" w:sz="0" w:space="0" w:color="auto"/>
            <w:left w:val="none" w:sz="0" w:space="0" w:color="auto"/>
            <w:bottom w:val="none" w:sz="0" w:space="0" w:color="auto"/>
            <w:right w:val="none" w:sz="0" w:space="0" w:color="auto"/>
          </w:divBdr>
        </w:div>
        <w:div w:id="749544183">
          <w:marLeft w:val="0"/>
          <w:marRight w:val="0"/>
          <w:marTop w:val="0"/>
          <w:marBottom w:val="0"/>
          <w:divBdr>
            <w:top w:val="none" w:sz="0" w:space="0" w:color="auto"/>
            <w:left w:val="none" w:sz="0" w:space="0" w:color="auto"/>
            <w:bottom w:val="none" w:sz="0" w:space="0" w:color="auto"/>
            <w:right w:val="none" w:sz="0" w:space="0" w:color="auto"/>
          </w:divBdr>
        </w:div>
        <w:div w:id="1842113828">
          <w:marLeft w:val="0"/>
          <w:marRight w:val="0"/>
          <w:marTop w:val="0"/>
          <w:marBottom w:val="0"/>
          <w:divBdr>
            <w:top w:val="none" w:sz="0" w:space="0" w:color="auto"/>
            <w:left w:val="none" w:sz="0" w:space="0" w:color="auto"/>
            <w:bottom w:val="none" w:sz="0" w:space="0" w:color="auto"/>
            <w:right w:val="none" w:sz="0" w:space="0" w:color="auto"/>
          </w:divBdr>
        </w:div>
        <w:div w:id="893201405">
          <w:marLeft w:val="0"/>
          <w:marRight w:val="0"/>
          <w:marTop w:val="0"/>
          <w:marBottom w:val="0"/>
          <w:divBdr>
            <w:top w:val="none" w:sz="0" w:space="0" w:color="auto"/>
            <w:left w:val="none" w:sz="0" w:space="0" w:color="auto"/>
            <w:bottom w:val="none" w:sz="0" w:space="0" w:color="auto"/>
            <w:right w:val="none" w:sz="0" w:space="0" w:color="auto"/>
          </w:divBdr>
        </w:div>
        <w:div w:id="205147291">
          <w:marLeft w:val="0"/>
          <w:marRight w:val="0"/>
          <w:marTop w:val="0"/>
          <w:marBottom w:val="0"/>
          <w:divBdr>
            <w:top w:val="none" w:sz="0" w:space="0" w:color="auto"/>
            <w:left w:val="none" w:sz="0" w:space="0" w:color="auto"/>
            <w:bottom w:val="none" w:sz="0" w:space="0" w:color="auto"/>
            <w:right w:val="none" w:sz="0" w:space="0" w:color="auto"/>
          </w:divBdr>
        </w:div>
        <w:div w:id="2058777164">
          <w:marLeft w:val="0"/>
          <w:marRight w:val="0"/>
          <w:marTop w:val="0"/>
          <w:marBottom w:val="0"/>
          <w:divBdr>
            <w:top w:val="none" w:sz="0" w:space="0" w:color="auto"/>
            <w:left w:val="none" w:sz="0" w:space="0" w:color="auto"/>
            <w:bottom w:val="none" w:sz="0" w:space="0" w:color="auto"/>
            <w:right w:val="none" w:sz="0" w:space="0" w:color="auto"/>
          </w:divBdr>
        </w:div>
        <w:div w:id="4063752">
          <w:marLeft w:val="0"/>
          <w:marRight w:val="0"/>
          <w:marTop w:val="0"/>
          <w:marBottom w:val="0"/>
          <w:divBdr>
            <w:top w:val="none" w:sz="0" w:space="0" w:color="auto"/>
            <w:left w:val="none" w:sz="0" w:space="0" w:color="auto"/>
            <w:bottom w:val="none" w:sz="0" w:space="0" w:color="auto"/>
            <w:right w:val="none" w:sz="0" w:space="0" w:color="auto"/>
          </w:divBdr>
        </w:div>
        <w:div w:id="132915230">
          <w:marLeft w:val="0"/>
          <w:marRight w:val="0"/>
          <w:marTop w:val="0"/>
          <w:marBottom w:val="0"/>
          <w:divBdr>
            <w:top w:val="none" w:sz="0" w:space="0" w:color="auto"/>
            <w:left w:val="none" w:sz="0" w:space="0" w:color="auto"/>
            <w:bottom w:val="none" w:sz="0" w:space="0" w:color="auto"/>
            <w:right w:val="none" w:sz="0" w:space="0" w:color="auto"/>
          </w:divBdr>
        </w:div>
        <w:div w:id="684750471">
          <w:marLeft w:val="0"/>
          <w:marRight w:val="0"/>
          <w:marTop w:val="0"/>
          <w:marBottom w:val="0"/>
          <w:divBdr>
            <w:top w:val="none" w:sz="0" w:space="0" w:color="auto"/>
            <w:left w:val="none" w:sz="0" w:space="0" w:color="auto"/>
            <w:bottom w:val="none" w:sz="0" w:space="0" w:color="auto"/>
            <w:right w:val="none" w:sz="0" w:space="0" w:color="auto"/>
          </w:divBdr>
        </w:div>
        <w:div w:id="1161002510">
          <w:marLeft w:val="0"/>
          <w:marRight w:val="0"/>
          <w:marTop w:val="0"/>
          <w:marBottom w:val="0"/>
          <w:divBdr>
            <w:top w:val="none" w:sz="0" w:space="0" w:color="auto"/>
            <w:left w:val="none" w:sz="0" w:space="0" w:color="auto"/>
            <w:bottom w:val="none" w:sz="0" w:space="0" w:color="auto"/>
            <w:right w:val="none" w:sz="0" w:space="0" w:color="auto"/>
          </w:divBdr>
        </w:div>
        <w:div w:id="140386382">
          <w:marLeft w:val="0"/>
          <w:marRight w:val="0"/>
          <w:marTop w:val="0"/>
          <w:marBottom w:val="0"/>
          <w:divBdr>
            <w:top w:val="none" w:sz="0" w:space="0" w:color="auto"/>
            <w:left w:val="none" w:sz="0" w:space="0" w:color="auto"/>
            <w:bottom w:val="none" w:sz="0" w:space="0" w:color="auto"/>
            <w:right w:val="none" w:sz="0" w:space="0" w:color="auto"/>
          </w:divBdr>
        </w:div>
        <w:div w:id="1394427271">
          <w:marLeft w:val="0"/>
          <w:marRight w:val="0"/>
          <w:marTop w:val="0"/>
          <w:marBottom w:val="0"/>
          <w:divBdr>
            <w:top w:val="none" w:sz="0" w:space="0" w:color="auto"/>
            <w:left w:val="none" w:sz="0" w:space="0" w:color="auto"/>
            <w:bottom w:val="none" w:sz="0" w:space="0" w:color="auto"/>
            <w:right w:val="none" w:sz="0" w:space="0" w:color="auto"/>
          </w:divBdr>
        </w:div>
        <w:div w:id="1498421232">
          <w:marLeft w:val="0"/>
          <w:marRight w:val="0"/>
          <w:marTop w:val="0"/>
          <w:marBottom w:val="0"/>
          <w:divBdr>
            <w:top w:val="none" w:sz="0" w:space="0" w:color="auto"/>
            <w:left w:val="none" w:sz="0" w:space="0" w:color="auto"/>
            <w:bottom w:val="none" w:sz="0" w:space="0" w:color="auto"/>
            <w:right w:val="none" w:sz="0" w:space="0" w:color="auto"/>
          </w:divBdr>
        </w:div>
        <w:div w:id="1428962963">
          <w:marLeft w:val="0"/>
          <w:marRight w:val="0"/>
          <w:marTop w:val="0"/>
          <w:marBottom w:val="0"/>
          <w:divBdr>
            <w:top w:val="none" w:sz="0" w:space="0" w:color="auto"/>
            <w:left w:val="none" w:sz="0" w:space="0" w:color="auto"/>
            <w:bottom w:val="none" w:sz="0" w:space="0" w:color="auto"/>
            <w:right w:val="none" w:sz="0" w:space="0" w:color="auto"/>
          </w:divBdr>
        </w:div>
        <w:div w:id="473521713">
          <w:marLeft w:val="0"/>
          <w:marRight w:val="0"/>
          <w:marTop w:val="0"/>
          <w:marBottom w:val="0"/>
          <w:divBdr>
            <w:top w:val="none" w:sz="0" w:space="0" w:color="auto"/>
            <w:left w:val="none" w:sz="0" w:space="0" w:color="auto"/>
            <w:bottom w:val="none" w:sz="0" w:space="0" w:color="auto"/>
            <w:right w:val="none" w:sz="0" w:space="0" w:color="auto"/>
          </w:divBdr>
        </w:div>
        <w:div w:id="429665521">
          <w:marLeft w:val="0"/>
          <w:marRight w:val="0"/>
          <w:marTop w:val="0"/>
          <w:marBottom w:val="0"/>
          <w:divBdr>
            <w:top w:val="none" w:sz="0" w:space="0" w:color="auto"/>
            <w:left w:val="none" w:sz="0" w:space="0" w:color="auto"/>
            <w:bottom w:val="none" w:sz="0" w:space="0" w:color="auto"/>
            <w:right w:val="none" w:sz="0" w:space="0" w:color="auto"/>
          </w:divBdr>
        </w:div>
        <w:div w:id="963073235">
          <w:marLeft w:val="0"/>
          <w:marRight w:val="0"/>
          <w:marTop w:val="0"/>
          <w:marBottom w:val="0"/>
          <w:divBdr>
            <w:top w:val="none" w:sz="0" w:space="0" w:color="auto"/>
            <w:left w:val="none" w:sz="0" w:space="0" w:color="auto"/>
            <w:bottom w:val="none" w:sz="0" w:space="0" w:color="auto"/>
            <w:right w:val="none" w:sz="0" w:space="0" w:color="auto"/>
          </w:divBdr>
        </w:div>
        <w:div w:id="892883645">
          <w:marLeft w:val="0"/>
          <w:marRight w:val="0"/>
          <w:marTop w:val="0"/>
          <w:marBottom w:val="0"/>
          <w:divBdr>
            <w:top w:val="none" w:sz="0" w:space="0" w:color="auto"/>
            <w:left w:val="none" w:sz="0" w:space="0" w:color="auto"/>
            <w:bottom w:val="none" w:sz="0" w:space="0" w:color="auto"/>
            <w:right w:val="none" w:sz="0" w:space="0" w:color="auto"/>
          </w:divBdr>
        </w:div>
        <w:div w:id="789474473">
          <w:marLeft w:val="0"/>
          <w:marRight w:val="0"/>
          <w:marTop w:val="0"/>
          <w:marBottom w:val="0"/>
          <w:divBdr>
            <w:top w:val="none" w:sz="0" w:space="0" w:color="auto"/>
            <w:left w:val="none" w:sz="0" w:space="0" w:color="auto"/>
            <w:bottom w:val="none" w:sz="0" w:space="0" w:color="auto"/>
            <w:right w:val="none" w:sz="0" w:space="0" w:color="auto"/>
          </w:divBdr>
        </w:div>
        <w:div w:id="1101604010">
          <w:marLeft w:val="0"/>
          <w:marRight w:val="0"/>
          <w:marTop w:val="0"/>
          <w:marBottom w:val="0"/>
          <w:divBdr>
            <w:top w:val="none" w:sz="0" w:space="0" w:color="auto"/>
            <w:left w:val="none" w:sz="0" w:space="0" w:color="auto"/>
            <w:bottom w:val="none" w:sz="0" w:space="0" w:color="auto"/>
            <w:right w:val="none" w:sz="0" w:space="0" w:color="auto"/>
          </w:divBdr>
        </w:div>
        <w:div w:id="371659970">
          <w:marLeft w:val="0"/>
          <w:marRight w:val="0"/>
          <w:marTop w:val="0"/>
          <w:marBottom w:val="0"/>
          <w:divBdr>
            <w:top w:val="none" w:sz="0" w:space="0" w:color="auto"/>
            <w:left w:val="none" w:sz="0" w:space="0" w:color="auto"/>
            <w:bottom w:val="none" w:sz="0" w:space="0" w:color="auto"/>
            <w:right w:val="none" w:sz="0" w:space="0" w:color="auto"/>
          </w:divBdr>
        </w:div>
        <w:div w:id="1578057511">
          <w:marLeft w:val="0"/>
          <w:marRight w:val="0"/>
          <w:marTop w:val="0"/>
          <w:marBottom w:val="0"/>
          <w:divBdr>
            <w:top w:val="none" w:sz="0" w:space="0" w:color="auto"/>
            <w:left w:val="none" w:sz="0" w:space="0" w:color="auto"/>
            <w:bottom w:val="none" w:sz="0" w:space="0" w:color="auto"/>
            <w:right w:val="none" w:sz="0" w:space="0" w:color="auto"/>
          </w:divBdr>
        </w:div>
        <w:div w:id="1465584602">
          <w:marLeft w:val="0"/>
          <w:marRight w:val="0"/>
          <w:marTop w:val="0"/>
          <w:marBottom w:val="0"/>
          <w:divBdr>
            <w:top w:val="none" w:sz="0" w:space="0" w:color="auto"/>
            <w:left w:val="none" w:sz="0" w:space="0" w:color="auto"/>
            <w:bottom w:val="none" w:sz="0" w:space="0" w:color="auto"/>
            <w:right w:val="none" w:sz="0" w:space="0" w:color="auto"/>
          </w:divBdr>
        </w:div>
        <w:div w:id="962424465">
          <w:marLeft w:val="0"/>
          <w:marRight w:val="0"/>
          <w:marTop w:val="0"/>
          <w:marBottom w:val="0"/>
          <w:divBdr>
            <w:top w:val="none" w:sz="0" w:space="0" w:color="auto"/>
            <w:left w:val="none" w:sz="0" w:space="0" w:color="auto"/>
            <w:bottom w:val="none" w:sz="0" w:space="0" w:color="auto"/>
            <w:right w:val="none" w:sz="0" w:space="0" w:color="auto"/>
          </w:divBdr>
        </w:div>
        <w:div w:id="1504128150">
          <w:marLeft w:val="0"/>
          <w:marRight w:val="0"/>
          <w:marTop w:val="0"/>
          <w:marBottom w:val="0"/>
          <w:divBdr>
            <w:top w:val="none" w:sz="0" w:space="0" w:color="auto"/>
            <w:left w:val="none" w:sz="0" w:space="0" w:color="auto"/>
            <w:bottom w:val="none" w:sz="0" w:space="0" w:color="auto"/>
            <w:right w:val="none" w:sz="0" w:space="0" w:color="auto"/>
          </w:divBdr>
        </w:div>
        <w:div w:id="385420229">
          <w:marLeft w:val="0"/>
          <w:marRight w:val="0"/>
          <w:marTop w:val="0"/>
          <w:marBottom w:val="0"/>
          <w:divBdr>
            <w:top w:val="none" w:sz="0" w:space="0" w:color="auto"/>
            <w:left w:val="none" w:sz="0" w:space="0" w:color="auto"/>
            <w:bottom w:val="none" w:sz="0" w:space="0" w:color="auto"/>
            <w:right w:val="none" w:sz="0" w:space="0" w:color="auto"/>
          </w:divBdr>
        </w:div>
        <w:div w:id="249195535">
          <w:marLeft w:val="0"/>
          <w:marRight w:val="0"/>
          <w:marTop w:val="0"/>
          <w:marBottom w:val="0"/>
          <w:divBdr>
            <w:top w:val="none" w:sz="0" w:space="0" w:color="auto"/>
            <w:left w:val="none" w:sz="0" w:space="0" w:color="auto"/>
            <w:bottom w:val="none" w:sz="0" w:space="0" w:color="auto"/>
            <w:right w:val="none" w:sz="0" w:space="0" w:color="auto"/>
          </w:divBdr>
        </w:div>
        <w:div w:id="537281034">
          <w:marLeft w:val="0"/>
          <w:marRight w:val="0"/>
          <w:marTop w:val="0"/>
          <w:marBottom w:val="0"/>
          <w:divBdr>
            <w:top w:val="none" w:sz="0" w:space="0" w:color="auto"/>
            <w:left w:val="none" w:sz="0" w:space="0" w:color="auto"/>
            <w:bottom w:val="none" w:sz="0" w:space="0" w:color="auto"/>
            <w:right w:val="none" w:sz="0" w:space="0" w:color="auto"/>
          </w:divBdr>
        </w:div>
        <w:div w:id="530918041">
          <w:marLeft w:val="0"/>
          <w:marRight w:val="0"/>
          <w:marTop w:val="0"/>
          <w:marBottom w:val="0"/>
          <w:divBdr>
            <w:top w:val="none" w:sz="0" w:space="0" w:color="auto"/>
            <w:left w:val="none" w:sz="0" w:space="0" w:color="auto"/>
            <w:bottom w:val="none" w:sz="0" w:space="0" w:color="auto"/>
            <w:right w:val="none" w:sz="0" w:space="0" w:color="auto"/>
          </w:divBdr>
        </w:div>
        <w:div w:id="1418091052">
          <w:marLeft w:val="0"/>
          <w:marRight w:val="0"/>
          <w:marTop w:val="0"/>
          <w:marBottom w:val="0"/>
          <w:divBdr>
            <w:top w:val="none" w:sz="0" w:space="0" w:color="auto"/>
            <w:left w:val="none" w:sz="0" w:space="0" w:color="auto"/>
            <w:bottom w:val="none" w:sz="0" w:space="0" w:color="auto"/>
            <w:right w:val="none" w:sz="0" w:space="0" w:color="auto"/>
          </w:divBdr>
        </w:div>
        <w:div w:id="1719626692">
          <w:marLeft w:val="0"/>
          <w:marRight w:val="0"/>
          <w:marTop w:val="0"/>
          <w:marBottom w:val="0"/>
          <w:divBdr>
            <w:top w:val="none" w:sz="0" w:space="0" w:color="auto"/>
            <w:left w:val="none" w:sz="0" w:space="0" w:color="auto"/>
            <w:bottom w:val="none" w:sz="0" w:space="0" w:color="auto"/>
            <w:right w:val="none" w:sz="0" w:space="0" w:color="auto"/>
          </w:divBdr>
        </w:div>
        <w:div w:id="1870684924">
          <w:marLeft w:val="0"/>
          <w:marRight w:val="0"/>
          <w:marTop w:val="0"/>
          <w:marBottom w:val="0"/>
          <w:divBdr>
            <w:top w:val="none" w:sz="0" w:space="0" w:color="auto"/>
            <w:left w:val="none" w:sz="0" w:space="0" w:color="auto"/>
            <w:bottom w:val="none" w:sz="0" w:space="0" w:color="auto"/>
            <w:right w:val="none" w:sz="0" w:space="0" w:color="auto"/>
          </w:divBdr>
        </w:div>
        <w:div w:id="1878856839">
          <w:marLeft w:val="0"/>
          <w:marRight w:val="0"/>
          <w:marTop w:val="0"/>
          <w:marBottom w:val="0"/>
          <w:divBdr>
            <w:top w:val="none" w:sz="0" w:space="0" w:color="auto"/>
            <w:left w:val="none" w:sz="0" w:space="0" w:color="auto"/>
            <w:bottom w:val="none" w:sz="0" w:space="0" w:color="auto"/>
            <w:right w:val="none" w:sz="0" w:space="0" w:color="auto"/>
          </w:divBdr>
        </w:div>
        <w:div w:id="104227730">
          <w:marLeft w:val="0"/>
          <w:marRight w:val="0"/>
          <w:marTop w:val="0"/>
          <w:marBottom w:val="0"/>
          <w:divBdr>
            <w:top w:val="none" w:sz="0" w:space="0" w:color="auto"/>
            <w:left w:val="none" w:sz="0" w:space="0" w:color="auto"/>
            <w:bottom w:val="none" w:sz="0" w:space="0" w:color="auto"/>
            <w:right w:val="none" w:sz="0" w:space="0" w:color="auto"/>
          </w:divBdr>
        </w:div>
        <w:div w:id="1801144842">
          <w:marLeft w:val="0"/>
          <w:marRight w:val="0"/>
          <w:marTop w:val="0"/>
          <w:marBottom w:val="0"/>
          <w:divBdr>
            <w:top w:val="none" w:sz="0" w:space="0" w:color="auto"/>
            <w:left w:val="none" w:sz="0" w:space="0" w:color="auto"/>
            <w:bottom w:val="none" w:sz="0" w:space="0" w:color="auto"/>
            <w:right w:val="none" w:sz="0" w:space="0" w:color="auto"/>
          </w:divBdr>
        </w:div>
        <w:div w:id="1970866030">
          <w:marLeft w:val="0"/>
          <w:marRight w:val="0"/>
          <w:marTop w:val="0"/>
          <w:marBottom w:val="0"/>
          <w:divBdr>
            <w:top w:val="none" w:sz="0" w:space="0" w:color="auto"/>
            <w:left w:val="none" w:sz="0" w:space="0" w:color="auto"/>
            <w:bottom w:val="none" w:sz="0" w:space="0" w:color="auto"/>
            <w:right w:val="none" w:sz="0" w:space="0" w:color="auto"/>
          </w:divBdr>
        </w:div>
        <w:div w:id="568616647">
          <w:marLeft w:val="0"/>
          <w:marRight w:val="0"/>
          <w:marTop w:val="0"/>
          <w:marBottom w:val="0"/>
          <w:divBdr>
            <w:top w:val="none" w:sz="0" w:space="0" w:color="auto"/>
            <w:left w:val="none" w:sz="0" w:space="0" w:color="auto"/>
            <w:bottom w:val="none" w:sz="0" w:space="0" w:color="auto"/>
            <w:right w:val="none" w:sz="0" w:space="0" w:color="auto"/>
          </w:divBdr>
        </w:div>
        <w:div w:id="245962380">
          <w:marLeft w:val="0"/>
          <w:marRight w:val="0"/>
          <w:marTop w:val="0"/>
          <w:marBottom w:val="0"/>
          <w:divBdr>
            <w:top w:val="none" w:sz="0" w:space="0" w:color="auto"/>
            <w:left w:val="none" w:sz="0" w:space="0" w:color="auto"/>
            <w:bottom w:val="none" w:sz="0" w:space="0" w:color="auto"/>
            <w:right w:val="none" w:sz="0" w:space="0" w:color="auto"/>
          </w:divBdr>
        </w:div>
        <w:div w:id="13311299">
          <w:marLeft w:val="0"/>
          <w:marRight w:val="0"/>
          <w:marTop w:val="0"/>
          <w:marBottom w:val="0"/>
          <w:divBdr>
            <w:top w:val="none" w:sz="0" w:space="0" w:color="auto"/>
            <w:left w:val="none" w:sz="0" w:space="0" w:color="auto"/>
            <w:bottom w:val="none" w:sz="0" w:space="0" w:color="auto"/>
            <w:right w:val="none" w:sz="0" w:space="0" w:color="auto"/>
          </w:divBdr>
        </w:div>
        <w:div w:id="857550198">
          <w:marLeft w:val="0"/>
          <w:marRight w:val="0"/>
          <w:marTop w:val="0"/>
          <w:marBottom w:val="0"/>
          <w:divBdr>
            <w:top w:val="none" w:sz="0" w:space="0" w:color="auto"/>
            <w:left w:val="none" w:sz="0" w:space="0" w:color="auto"/>
            <w:bottom w:val="none" w:sz="0" w:space="0" w:color="auto"/>
            <w:right w:val="none" w:sz="0" w:space="0" w:color="auto"/>
          </w:divBdr>
        </w:div>
        <w:div w:id="515386347">
          <w:marLeft w:val="0"/>
          <w:marRight w:val="0"/>
          <w:marTop w:val="0"/>
          <w:marBottom w:val="0"/>
          <w:divBdr>
            <w:top w:val="none" w:sz="0" w:space="0" w:color="auto"/>
            <w:left w:val="none" w:sz="0" w:space="0" w:color="auto"/>
            <w:bottom w:val="none" w:sz="0" w:space="0" w:color="auto"/>
            <w:right w:val="none" w:sz="0" w:space="0" w:color="auto"/>
          </w:divBdr>
        </w:div>
        <w:div w:id="1928265856">
          <w:marLeft w:val="0"/>
          <w:marRight w:val="0"/>
          <w:marTop w:val="0"/>
          <w:marBottom w:val="0"/>
          <w:divBdr>
            <w:top w:val="none" w:sz="0" w:space="0" w:color="auto"/>
            <w:left w:val="none" w:sz="0" w:space="0" w:color="auto"/>
            <w:bottom w:val="none" w:sz="0" w:space="0" w:color="auto"/>
            <w:right w:val="none" w:sz="0" w:space="0" w:color="auto"/>
          </w:divBdr>
        </w:div>
        <w:div w:id="620962056">
          <w:marLeft w:val="0"/>
          <w:marRight w:val="0"/>
          <w:marTop w:val="0"/>
          <w:marBottom w:val="0"/>
          <w:divBdr>
            <w:top w:val="none" w:sz="0" w:space="0" w:color="auto"/>
            <w:left w:val="none" w:sz="0" w:space="0" w:color="auto"/>
            <w:bottom w:val="none" w:sz="0" w:space="0" w:color="auto"/>
            <w:right w:val="none" w:sz="0" w:space="0" w:color="auto"/>
          </w:divBdr>
        </w:div>
        <w:div w:id="1288588814">
          <w:marLeft w:val="0"/>
          <w:marRight w:val="0"/>
          <w:marTop w:val="0"/>
          <w:marBottom w:val="0"/>
          <w:divBdr>
            <w:top w:val="none" w:sz="0" w:space="0" w:color="auto"/>
            <w:left w:val="none" w:sz="0" w:space="0" w:color="auto"/>
            <w:bottom w:val="none" w:sz="0" w:space="0" w:color="auto"/>
            <w:right w:val="none" w:sz="0" w:space="0" w:color="auto"/>
          </w:divBdr>
        </w:div>
        <w:div w:id="10839034">
          <w:marLeft w:val="0"/>
          <w:marRight w:val="0"/>
          <w:marTop w:val="0"/>
          <w:marBottom w:val="0"/>
          <w:divBdr>
            <w:top w:val="none" w:sz="0" w:space="0" w:color="auto"/>
            <w:left w:val="none" w:sz="0" w:space="0" w:color="auto"/>
            <w:bottom w:val="none" w:sz="0" w:space="0" w:color="auto"/>
            <w:right w:val="none" w:sz="0" w:space="0" w:color="auto"/>
          </w:divBdr>
        </w:div>
        <w:div w:id="137459373">
          <w:marLeft w:val="0"/>
          <w:marRight w:val="0"/>
          <w:marTop w:val="0"/>
          <w:marBottom w:val="0"/>
          <w:divBdr>
            <w:top w:val="none" w:sz="0" w:space="0" w:color="auto"/>
            <w:left w:val="none" w:sz="0" w:space="0" w:color="auto"/>
            <w:bottom w:val="none" w:sz="0" w:space="0" w:color="auto"/>
            <w:right w:val="none" w:sz="0" w:space="0" w:color="auto"/>
          </w:divBdr>
        </w:div>
        <w:div w:id="1937324101">
          <w:marLeft w:val="0"/>
          <w:marRight w:val="0"/>
          <w:marTop w:val="0"/>
          <w:marBottom w:val="0"/>
          <w:divBdr>
            <w:top w:val="none" w:sz="0" w:space="0" w:color="auto"/>
            <w:left w:val="none" w:sz="0" w:space="0" w:color="auto"/>
            <w:bottom w:val="none" w:sz="0" w:space="0" w:color="auto"/>
            <w:right w:val="none" w:sz="0" w:space="0" w:color="auto"/>
          </w:divBdr>
        </w:div>
        <w:div w:id="1358047013">
          <w:marLeft w:val="0"/>
          <w:marRight w:val="0"/>
          <w:marTop w:val="0"/>
          <w:marBottom w:val="0"/>
          <w:divBdr>
            <w:top w:val="none" w:sz="0" w:space="0" w:color="auto"/>
            <w:left w:val="none" w:sz="0" w:space="0" w:color="auto"/>
            <w:bottom w:val="none" w:sz="0" w:space="0" w:color="auto"/>
            <w:right w:val="none" w:sz="0" w:space="0" w:color="auto"/>
          </w:divBdr>
        </w:div>
        <w:div w:id="1235551047">
          <w:marLeft w:val="0"/>
          <w:marRight w:val="0"/>
          <w:marTop w:val="0"/>
          <w:marBottom w:val="0"/>
          <w:divBdr>
            <w:top w:val="none" w:sz="0" w:space="0" w:color="auto"/>
            <w:left w:val="none" w:sz="0" w:space="0" w:color="auto"/>
            <w:bottom w:val="none" w:sz="0" w:space="0" w:color="auto"/>
            <w:right w:val="none" w:sz="0" w:space="0" w:color="auto"/>
          </w:divBdr>
        </w:div>
        <w:div w:id="1298607266">
          <w:marLeft w:val="0"/>
          <w:marRight w:val="0"/>
          <w:marTop w:val="0"/>
          <w:marBottom w:val="0"/>
          <w:divBdr>
            <w:top w:val="none" w:sz="0" w:space="0" w:color="auto"/>
            <w:left w:val="none" w:sz="0" w:space="0" w:color="auto"/>
            <w:bottom w:val="none" w:sz="0" w:space="0" w:color="auto"/>
            <w:right w:val="none" w:sz="0" w:space="0" w:color="auto"/>
          </w:divBdr>
        </w:div>
        <w:div w:id="1502504703">
          <w:marLeft w:val="0"/>
          <w:marRight w:val="0"/>
          <w:marTop w:val="0"/>
          <w:marBottom w:val="0"/>
          <w:divBdr>
            <w:top w:val="none" w:sz="0" w:space="0" w:color="auto"/>
            <w:left w:val="none" w:sz="0" w:space="0" w:color="auto"/>
            <w:bottom w:val="none" w:sz="0" w:space="0" w:color="auto"/>
            <w:right w:val="none" w:sz="0" w:space="0" w:color="auto"/>
          </w:divBdr>
        </w:div>
        <w:div w:id="1695378189">
          <w:marLeft w:val="0"/>
          <w:marRight w:val="0"/>
          <w:marTop w:val="0"/>
          <w:marBottom w:val="0"/>
          <w:divBdr>
            <w:top w:val="none" w:sz="0" w:space="0" w:color="auto"/>
            <w:left w:val="none" w:sz="0" w:space="0" w:color="auto"/>
            <w:bottom w:val="none" w:sz="0" w:space="0" w:color="auto"/>
            <w:right w:val="none" w:sz="0" w:space="0" w:color="auto"/>
          </w:divBdr>
        </w:div>
        <w:div w:id="1956253827">
          <w:marLeft w:val="0"/>
          <w:marRight w:val="0"/>
          <w:marTop w:val="0"/>
          <w:marBottom w:val="0"/>
          <w:divBdr>
            <w:top w:val="none" w:sz="0" w:space="0" w:color="auto"/>
            <w:left w:val="none" w:sz="0" w:space="0" w:color="auto"/>
            <w:bottom w:val="none" w:sz="0" w:space="0" w:color="auto"/>
            <w:right w:val="none" w:sz="0" w:space="0" w:color="auto"/>
          </w:divBdr>
        </w:div>
        <w:div w:id="261109204">
          <w:marLeft w:val="0"/>
          <w:marRight w:val="0"/>
          <w:marTop w:val="0"/>
          <w:marBottom w:val="0"/>
          <w:divBdr>
            <w:top w:val="none" w:sz="0" w:space="0" w:color="auto"/>
            <w:left w:val="none" w:sz="0" w:space="0" w:color="auto"/>
            <w:bottom w:val="none" w:sz="0" w:space="0" w:color="auto"/>
            <w:right w:val="none" w:sz="0" w:space="0" w:color="auto"/>
          </w:divBdr>
        </w:div>
        <w:div w:id="678699715">
          <w:marLeft w:val="0"/>
          <w:marRight w:val="0"/>
          <w:marTop w:val="0"/>
          <w:marBottom w:val="0"/>
          <w:divBdr>
            <w:top w:val="none" w:sz="0" w:space="0" w:color="auto"/>
            <w:left w:val="none" w:sz="0" w:space="0" w:color="auto"/>
            <w:bottom w:val="none" w:sz="0" w:space="0" w:color="auto"/>
            <w:right w:val="none" w:sz="0" w:space="0" w:color="auto"/>
          </w:divBdr>
        </w:div>
        <w:div w:id="561015513">
          <w:marLeft w:val="0"/>
          <w:marRight w:val="0"/>
          <w:marTop w:val="0"/>
          <w:marBottom w:val="0"/>
          <w:divBdr>
            <w:top w:val="none" w:sz="0" w:space="0" w:color="auto"/>
            <w:left w:val="none" w:sz="0" w:space="0" w:color="auto"/>
            <w:bottom w:val="none" w:sz="0" w:space="0" w:color="auto"/>
            <w:right w:val="none" w:sz="0" w:space="0" w:color="auto"/>
          </w:divBdr>
        </w:div>
        <w:div w:id="974531040">
          <w:marLeft w:val="0"/>
          <w:marRight w:val="0"/>
          <w:marTop w:val="0"/>
          <w:marBottom w:val="0"/>
          <w:divBdr>
            <w:top w:val="none" w:sz="0" w:space="0" w:color="auto"/>
            <w:left w:val="none" w:sz="0" w:space="0" w:color="auto"/>
            <w:bottom w:val="none" w:sz="0" w:space="0" w:color="auto"/>
            <w:right w:val="none" w:sz="0" w:space="0" w:color="auto"/>
          </w:divBdr>
        </w:div>
        <w:div w:id="227495979">
          <w:marLeft w:val="0"/>
          <w:marRight w:val="0"/>
          <w:marTop w:val="0"/>
          <w:marBottom w:val="0"/>
          <w:divBdr>
            <w:top w:val="none" w:sz="0" w:space="0" w:color="auto"/>
            <w:left w:val="none" w:sz="0" w:space="0" w:color="auto"/>
            <w:bottom w:val="none" w:sz="0" w:space="0" w:color="auto"/>
            <w:right w:val="none" w:sz="0" w:space="0" w:color="auto"/>
          </w:divBdr>
        </w:div>
        <w:div w:id="858003232">
          <w:marLeft w:val="0"/>
          <w:marRight w:val="0"/>
          <w:marTop w:val="0"/>
          <w:marBottom w:val="0"/>
          <w:divBdr>
            <w:top w:val="none" w:sz="0" w:space="0" w:color="auto"/>
            <w:left w:val="none" w:sz="0" w:space="0" w:color="auto"/>
            <w:bottom w:val="none" w:sz="0" w:space="0" w:color="auto"/>
            <w:right w:val="none" w:sz="0" w:space="0" w:color="auto"/>
          </w:divBdr>
        </w:div>
        <w:div w:id="840006648">
          <w:marLeft w:val="0"/>
          <w:marRight w:val="0"/>
          <w:marTop w:val="0"/>
          <w:marBottom w:val="0"/>
          <w:divBdr>
            <w:top w:val="none" w:sz="0" w:space="0" w:color="auto"/>
            <w:left w:val="none" w:sz="0" w:space="0" w:color="auto"/>
            <w:bottom w:val="none" w:sz="0" w:space="0" w:color="auto"/>
            <w:right w:val="none" w:sz="0" w:space="0" w:color="auto"/>
          </w:divBdr>
        </w:div>
        <w:div w:id="2040037033">
          <w:marLeft w:val="0"/>
          <w:marRight w:val="0"/>
          <w:marTop w:val="0"/>
          <w:marBottom w:val="0"/>
          <w:divBdr>
            <w:top w:val="none" w:sz="0" w:space="0" w:color="auto"/>
            <w:left w:val="none" w:sz="0" w:space="0" w:color="auto"/>
            <w:bottom w:val="none" w:sz="0" w:space="0" w:color="auto"/>
            <w:right w:val="none" w:sz="0" w:space="0" w:color="auto"/>
          </w:divBdr>
        </w:div>
        <w:div w:id="1010335304">
          <w:marLeft w:val="0"/>
          <w:marRight w:val="0"/>
          <w:marTop w:val="0"/>
          <w:marBottom w:val="0"/>
          <w:divBdr>
            <w:top w:val="none" w:sz="0" w:space="0" w:color="auto"/>
            <w:left w:val="none" w:sz="0" w:space="0" w:color="auto"/>
            <w:bottom w:val="none" w:sz="0" w:space="0" w:color="auto"/>
            <w:right w:val="none" w:sz="0" w:space="0" w:color="auto"/>
          </w:divBdr>
        </w:div>
        <w:div w:id="784736241">
          <w:marLeft w:val="0"/>
          <w:marRight w:val="0"/>
          <w:marTop w:val="0"/>
          <w:marBottom w:val="0"/>
          <w:divBdr>
            <w:top w:val="none" w:sz="0" w:space="0" w:color="auto"/>
            <w:left w:val="none" w:sz="0" w:space="0" w:color="auto"/>
            <w:bottom w:val="none" w:sz="0" w:space="0" w:color="auto"/>
            <w:right w:val="none" w:sz="0" w:space="0" w:color="auto"/>
          </w:divBdr>
        </w:div>
        <w:div w:id="1965386351">
          <w:marLeft w:val="0"/>
          <w:marRight w:val="0"/>
          <w:marTop w:val="0"/>
          <w:marBottom w:val="0"/>
          <w:divBdr>
            <w:top w:val="none" w:sz="0" w:space="0" w:color="auto"/>
            <w:left w:val="none" w:sz="0" w:space="0" w:color="auto"/>
            <w:bottom w:val="none" w:sz="0" w:space="0" w:color="auto"/>
            <w:right w:val="none" w:sz="0" w:space="0" w:color="auto"/>
          </w:divBdr>
        </w:div>
        <w:div w:id="1575699941">
          <w:marLeft w:val="0"/>
          <w:marRight w:val="0"/>
          <w:marTop w:val="0"/>
          <w:marBottom w:val="0"/>
          <w:divBdr>
            <w:top w:val="none" w:sz="0" w:space="0" w:color="auto"/>
            <w:left w:val="none" w:sz="0" w:space="0" w:color="auto"/>
            <w:bottom w:val="none" w:sz="0" w:space="0" w:color="auto"/>
            <w:right w:val="none" w:sz="0" w:space="0" w:color="auto"/>
          </w:divBdr>
        </w:div>
        <w:div w:id="2033337547">
          <w:marLeft w:val="0"/>
          <w:marRight w:val="0"/>
          <w:marTop w:val="0"/>
          <w:marBottom w:val="0"/>
          <w:divBdr>
            <w:top w:val="none" w:sz="0" w:space="0" w:color="auto"/>
            <w:left w:val="none" w:sz="0" w:space="0" w:color="auto"/>
            <w:bottom w:val="none" w:sz="0" w:space="0" w:color="auto"/>
            <w:right w:val="none" w:sz="0" w:space="0" w:color="auto"/>
          </w:divBdr>
        </w:div>
        <w:div w:id="850334128">
          <w:marLeft w:val="0"/>
          <w:marRight w:val="0"/>
          <w:marTop w:val="0"/>
          <w:marBottom w:val="0"/>
          <w:divBdr>
            <w:top w:val="none" w:sz="0" w:space="0" w:color="auto"/>
            <w:left w:val="none" w:sz="0" w:space="0" w:color="auto"/>
            <w:bottom w:val="none" w:sz="0" w:space="0" w:color="auto"/>
            <w:right w:val="none" w:sz="0" w:space="0" w:color="auto"/>
          </w:divBdr>
        </w:div>
        <w:div w:id="444008505">
          <w:marLeft w:val="0"/>
          <w:marRight w:val="0"/>
          <w:marTop w:val="0"/>
          <w:marBottom w:val="0"/>
          <w:divBdr>
            <w:top w:val="none" w:sz="0" w:space="0" w:color="auto"/>
            <w:left w:val="none" w:sz="0" w:space="0" w:color="auto"/>
            <w:bottom w:val="none" w:sz="0" w:space="0" w:color="auto"/>
            <w:right w:val="none" w:sz="0" w:space="0" w:color="auto"/>
          </w:divBdr>
        </w:div>
        <w:div w:id="264072309">
          <w:marLeft w:val="0"/>
          <w:marRight w:val="0"/>
          <w:marTop w:val="0"/>
          <w:marBottom w:val="0"/>
          <w:divBdr>
            <w:top w:val="none" w:sz="0" w:space="0" w:color="auto"/>
            <w:left w:val="none" w:sz="0" w:space="0" w:color="auto"/>
            <w:bottom w:val="none" w:sz="0" w:space="0" w:color="auto"/>
            <w:right w:val="none" w:sz="0" w:space="0" w:color="auto"/>
          </w:divBdr>
        </w:div>
        <w:div w:id="1927886005">
          <w:marLeft w:val="0"/>
          <w:marRight w:val="0"/>
          <w:marTop w:val="0"/>
          <w:marBottom w:val="0"/>
          <w:divBdr>
            <w:top w:val="none" w:sz="0" w:space="0" w:color="auto"/>
            <w:left w:val="none" w:sz="0" w:space="0" w:color="auto"/>
            <w:bottom w:val="none" w:sz="0" w:space="0" w:color="auto"/>
            <w:right w:val="none" w:sz="0" w:space="0" w:color="auto"/>
          </w:divBdr>
        </w:div>
        <w:div w:id="163857671">
          <w:marLeft w:val="0"/>
          <w:marRight w:val="0"/>
          <w:marTop w:val="0"/>
          <w:marBottom w:val="0"/>
          <w:divBdr>
            <w:top w:val="none" w:sz="0" w:space="0" w:color="auto"/>
            <w:left w:val="none" w:sz="0" w:space="0" w:color="auto"/>
            <w:bottom w:val="none" w:sz="0" w:space="0" w:color="auto"/>
            <w:right w:val="none" w:sz="0" w:space="0" w:color="auto"/>
          </w:divBdr>
        </w:div>
        <w:div w:id="829712491">
          <w:marLeft w:val="0"/>
          <w:marRight w:val="0"/>
          <w:marTop w:val="0"/>
          <w:marBottom w:val="0"/>
          <w:divBdr>
            <w:top w:val="none" w:sz="0" w:space="0" w:color="auto"/>
            <w:left w:val="none" w:sz="0" w:space="0" w:color="auto"/>
            <w:bottom w:val="none" w:sz="0" w:space="0" w:color="auto"/>
            <w:right w:val="none" w:sz="0" w:space="0" w:color="auto"/>
          </w:divBdr>
        </w:div>
        <w:div w:id="2050185292">
          <w:marLeft w:val="0"/>
          <w:marRight w:val="0"/>
          <w:marTop w:val="0"/>
          <w:marBottom w:val="0"/>
          <w:divBdr>
            <w:top w:val="none" w:sz="0" w:space="0" w:color="auto"/>
            <w:left w:val="none" w:sz="0" w:space="0" w:color="auto"/>
            <w:bottom w:val="none" w:sz="0" w:space="0" w:color="auto"/>
            <w:right w:val="none" w:sz="0" w:space="0" w:color="auto"/>
          </w:divBdr>
        </w:div>
        <w:div w:id="273365051">
          <w:marLeft w:val="0"/>
          <w:marRight w:val="0"/>
          <w:marTop w:val="0"/>
          <w:marBottom w:val="0"/>
          <w:divBdr>
            <w:top w:val="none" w:sz="0" w:space="0" w:color="auto"/>
            <w:left w:val="none" w:sz="0" w:space="0" w:color="auto"/>
            <w:bottom w:val="none" w:sz="0" w:space="0" w:color="auto"/>
            <w:right w:val="none" w:sz="0" w:space="0" w:color="auto"/>
          </w:divBdr>
        </w:div>
        <w:div w:id="1516463038">
          <w:marLeft w:val="0"/>
          <w:marRight w:val="0"/>
          <w:marTop w:val="0"/>
          <w:marBottom w:val="0"/>
          <w:divBdr>
            <w:top w:val="none" w:sz="0" w:space="0" w:color="auto"/>
            <w:left w:val="none" w:sz="0" w:space="0" w:color="auto"/>
            <w:bottom w:val="none" w:sz="0" w:space="0" w:color="auto"/>
            <w:right w:val="none" w:sz="0" w:space="0" w:color="auto"/>
          </w:divBdr>
        </w:div>
        <w:div w:id="458499960">
          <w:marLeft w:val="0"/>
          <w:marRight w:val="0"/>
          <w:marTop w:val="0"/>
          <w:marBottom w:val="0"/>
          <w:divBdr>
            <w:top w:val="none" w:sz="0" w:space="0" w:color="auto"/>
            <w:left w:val="none" w:sz="0" w:space="0" w:color="auto"/>
            <w:bottom w:val="none" w:sz="0" w:space="0" w:color="auto"/>
            <w:right w:val="none" w:sz="0" w:space="0" w:color="auto"/>
          </w:divBdr>
        </w:div>
        <w:div w:id="1098793570">
          <w:marLeft w:val="0"/>
          <w:marRight w:val="0"/>
          <w:marTop w:val="0"/>
          <w:marBottom w:val="0"/>
          <w:divBdr>
            <w:top w:val="none" w:sz="0" w:space="0" w:color="auto"/>
            <w:left w:val="none" w:sz="0" w:space="0" w:color="auto"/>
            <w:bottom w:val="none" w:sz="0" w:space="0" w:color="auto"/>
            <w:right w:val="none" w:sz="0" w:space="0" w:color="auto"/>
          </w:divBdr>
        </w:div>
        <w:div w:id="1056471676">
          <w:marLeft w:val="0"/>
          <w:marRight w:val="0"/>
          <w:marTop w:val="0"/>
          <w:marBottom w:val="0"/>
          <w:divBdr>
            <w:top w:val="none" w:sz="0" w:space="0" w:color="auto"/>
            <w:left w:val="none" w:sz="0" w:space="0" w:color="auto"/>
            <w:bottom w:val="none" w:sz="0" w:space="0" w:color="auto"/>
            <w:right w:val="none" w:sz="0" w:space="0" w:color="auto"/>
          </w:divBdr>
        </w:div>
        <w:div w:id="232205726">
          <w:marLeft w:val="0"/>
          <w:marRight w:val="0"/>
          <w:marTop w:val="0"/>
          <w:marBottom w:val="0"/>
          <w:divBdr>
            <w:top w:val="none" w:sz="0" w:space="0" w:color="auto"/>
            <w:left w:val="none" w:sz="0" w:space="0" w:color="auto"/>
            <w:bottom w:val="none" w:sz="0" w:space="0" w:color="auto"/>
            <w:right w:val="none" w:sz="0" w:space="0" w:color="auto"/>
          </w:divBdr>
        </w:div>
        <w:div w:id="571350982">
          <w:marLeft w:val="0"/>
          <w:marRight w:val="0"/>
          <w:marTop w:val="0"/>
          <w:marBottom w:val="0"/>
          <w:divBdr>
            <w:top w:val="none" w:sz="0" w:space="0" w:color="auto"/>
            <w:left w:val="none" w:sz="0" w:space="0" w:color="auto"/>
            <w:bottom w:val="none" w:sz="0" w:space="0" w:color="auto"/>
            <w:right w:val="none" w:sz="0" w:space="0" w:color="auto"/>
          </w:divBdr>
        </w:div>
        <w:div w:id="2099330031">
          <w:marLeft w:val="0"/>
          <w:marRight w:val="0"/>
          <w:marTop w:val="0"/>
          <w:marBottom w:val="0"/>
          <w:divBdr>
            <w:top w:val="none" w:sz="0" w:space="0" w:color="auto"/>
            <w:left w:val="none" w:sz="0" w:space="0" w:color="auto"/>
            <w:bottom w:val="none" w:sz="0" w:space="0" w:color="auto"/>
            <w:right w:val="none" w:sz="0" w:space="0" w:color="auto"/>
          </w:divBdr>
        </w:div>
        <w:div w:id="1600409874">
          <w:marLeft w:val="0"/>
          <w:marRight w:val="0"/>
          <w:marTop w:val="0"/>
          <w:marBottom w:val="0"/>
          <w:divBdr>
            <w:top w:val="none" w:sz="0" w:space="0" w:color="auto"/>
            <w:left w:val="none" w:sz="0" w:space="0" w:color="auto"/>
            <w:bottom w:val="none" w:sz="0" w:space="0" w:color="auto"/>
            <w:right w:val="none" w:sz="0" w:space="0" w:color="auto"/>
          </w:divBdr>
        </w:div>
        <w:div w:id="758794430">
          <w:marLeft w:val="0"/>
          <w:marRight w:val="0"/>
          <w:marTop w:val="0"/>
          <w:marBottom w:val="0"/>
          <w:divBdr>
            <w:top w:val="none" w:sz="0" w:space="0" w:color="auto"/>
            <w:left w:val="none" w:sz="0" w:space="0" w:color="auto"/>
            <w:bottom w:val="none" w:sz="0" w:space="0" w:color="auto"/>
            <w:right w:val="none" w:sz="0" w:space="0" w:color="auto"/>
          </w:divBdr>
        </w:div>
        <w:div w:id="1098063805">
          <w:marLeft w:val="0"/>
          <w:marRight w:val="0"/>
          <w:marTop w:val="0"/>
          <w:marBottom w:val="0"/>
          <w:divBdr>
            <w:top w:val="none" w:sz="0" w:space="0" w:color="auto"/>
            <w:left w:val="none" w:sz="0" w:space="0" w:color="auto"/>
            <w:bottom w:val="none" w:sz="0" w:space="0" w:color="auto"/>
            <w:right w:val="none" w:sz="0" w:space="0" w:color="auto"/>
          </w:divBdr>
        </w:div>
        <w:div w:id="764303135">
          <w:marLeft w:val="0"/>
          <w:marRight w:val="0"/>
          <w:marTop w:val="0"/>
          <w:marBottom w:val="0"/>
          <w:divBdr>
            <w:top w:val="none" w:sz="0" w:space="0" w:color="auto"/>
            <w:left w:val="none" w:sz="0" w:space="0" w:color="auto"/>
            <w:bottom w:val="none" w:sz="0" w:space="0" w:color="auto"/>
            <w:right w:val="none" w:sz="0" w:space="0" w:color="auto"/>
          </w:divBdr>
        </w:div>
        <w:div w:id="1519390256">
          <w:marLeft w:val="0"/>
          <w:marRight w:val="0"/>
          <w:marTop w:val="0"/>
          <w:marBottom w:val="0"/>
          <w:divBdr>
            <w:top w:val="none" w:sz="0" w:space="0" w:color="auto"/>
            <w:left w:val="none" w:sz="0" w:space="0" w:color="auto"/>
            <w:bottom w:val="none" w:sz="0" w:space="0" w:color="auto"/>
            <w:right w:val="none" w:sz="0" w:space="0" w:color="auto"/>
          </w:divBdr>
        </w:div>
        <w:div w:id="1483237360">
          <w:marLeft w:val="0"/>
          <w:marRight w:val="0"/>
          <w:marTop w:val="0"/>
          <w:marBottom w:val="0"/>
          <w:divBdr>
            <w:top w:val="none" w:sz="0" w:space="0" w:color="auto"/>
            <w:left w:val="none" w:sz="0" w:space="0" w:color="auto"/>
            <w:bottom w:val="none" w:sz="0" w:space="0" w:color="auto"/>
            <w:right w:val="none" w:sz="0" w:space="0" w:color="auto"/>
          </w:divBdr>
        </w:div>
        <w:div w:id="2144612309">
          <w:marLeft w:val="0"/>
          <w:marRight w:val="0"/>
          <w:marTop w:val="0"/>
          <w:marBottom w:val="0"/>
          <w:divBdr>
            <w:top w:val="none" w:sz="0" w:space="0" w:color="auto"/>
            <w:left w:val="none" w:sz="0" w:space="0" w:color="auto"/>
            <w:bottom w:val="none" w:sz="0" w:space="0" w:color="auto"/>
            <w:right w:val="none" w:sz="0" w:space="0" w:color="auto"/>
          </w:divBdr>
        </w:div>
        <w:div w:id="113866802">
          <w:marLeft w:val="0"/>
          <w:marRight w:val="0"/>
          <w:marTop w:val="0"/>
          <w:marBottom w:val="0"/>
          <w:divBdr>
            <w:top w:val="none" w:sz="0" w:space="0" w:color="auto"/>
            <w:left w:val="none" w:sz="0" w:space="0" w:color="auto"/>
            <w:bottom w:val="none" w:sz="0" w:space="0" w:color="auto"/>
            <w:right w:val="none" w:sz="0" w:space="0" w:color="auto"/>
          </w:divBdr>
        </w:div>
        <w:div w:id="866218331">
          <w:marLeft w:val="0"/>
          <w:marRight w:val="0"/>
          <w:marTop w:val="0"/>
          <w:marBottom w:val="0"/>
          <w:divBdr>
            <w:top w:val="none" w:sz="0" w:space="0" w:color="auto"/>
            <w:left w:val="none" w:sz="0" w:space="0" w:color="auto"/>
            <w:bottom w:val="none" w:sz="0" w:space="0" w:color="auto"/>
            <w:right w:val="none" w:sz="0" w:space="0" w:color="auto"/>
          </w:divBdr>
        </w:div>
        <w:div w:id="1640912156">
          <w:marLeft w:val="0"/>
          <w:marRight w:val="0"/>
          <w:marTop w:val="0"/>
          <w:marBottom w:val="0"/>
          <w:divBdr>
            <w:top w:val="none" w:sz="0" w:space="0" w:color="auto"/>
            <w:left w:val="none" w:sz="0" w:space="0" w:color="auto"/>
            <w:bottom w:val="none" w:sz="0" w:space="0" w:color="auto"/>
            <w:right w:val="none" w:sz="0" w:space="0" w:color="auto"/>
          </w:divBdr>
        </w:div>
        <w:div w:id="836841472">
          <w:marLeft w:val="0"/>
          <w:marRight w:val="0"/>
          <w:marTop w:val="0"/>
          <w:marBottom w:val="0"/>
          <w:divBdr>
            <w:top w:val="none" w:sz="0" w:space="0" w:color="auto"/>
            <w:left w:val="none" w:sz="0" w:space="0" w:color="auto"/>
            <w:bottom w:val="none" w:sz="0" w:space="0" w:color="auto"/>
            <w:right w:val="none" w:sz="0" w:space="0" w:color="auto"/>
          </w:divBdr>
        </w:div>
        <w:div w:id="170531927">
          <w:marLeft w:val="0"/>
          <w:marRight w:val="0"/>
          <w:marTop w:val="0"/>
          <w:marBottom w:val="0"/>
          <w:divBdr>
            <w:top w:val="none" w:sz="0" w:space="0" w:color="auto"/>
            <w:left w:val="none" w:sz="0" w:space="0" w:color="auto"/>
            <w:bottom w:val="none" w:sz="0" w:space="0" w:color="auto"/>
            <w:right w:val="none" w:sz="0" w:space="0" w:color="auto"/>
          </w:divBdr>
        </w:div>
        <w:div w:id="1280800377">
          <w:marLeft w:val="0"/>
          <w:marRight w:val="0"/>
          <w:marTop w:val="0"/>
          <w:marBottom w:val="0"/>
          <w:divBdr>
            <w:top w:val="none" w:sz="0" w:space="0" w:color="auto"/>
            <w:left w:val="none" w:sz="0" w:space="0" w:color="auto"/>
            <w:bottom w:val="none" w:sz="0" w:space="0" w:color="auto"/>
            <w:right w:val="none" w:sz="0" w:space="0" w:color="auto"/>
          </w:divBdr>
        </w:div>
        <w:div w:id="801537065">
          <w:marLeft w:val="0"/>
          <w:marRight w:val="0"/>
          <w:marTop w:val="0"/>
          <w:marBottom w:val="0"/>
          <w:divBdr>
            <w:top w:val="none" w:sz="0" w:space="0" w:color="auto"/>
            <w:left w:val="none" w:sz="0" w:space="0" w:color="auto"/>
            <w:bottom w:val="none" w:sz="0" w:space="0" w:color="auto"/>
            <w:right w:val="none" w:sz="0" w:space="0" w:color="auto"/>
          </w:divBdr>
        </w:div>
        <w:div w:id="1633826118">
          <w:marLeft w:val="0"/>
          <w:marRight w:val="0"/>
          <w:marTop w:val="0"/>
          <w:marBottom w:val="0"/>
          <w:divBdr>
            <w:top w:val="none" w:sz="0" w:space="0" w:color="auto"/>
            <w:left w:val="none" w:sz="0" w:space="0" w:color="auto"/>
            <w:bottom w:val="none" w:sz="0" w:space="0" w:color="auto"/>
            <w:right w:val="none" w:sz="0" w:space="0" w:color="auto"/>
          </w:divBdr>
        </w:div>
        <w:div w:id="1452017542">
          <w:marLeft w:val="0"/>
          <w:marRight w:val="0"/>
          <w:marTop w:val="0"/>
          <w:marBottom w:val="0"/>
          <w:divBdr>
            <w:top w:val="none" w:sz="0" w:space="0" w:color="auto"/>
            <w:left w:val="none" w:sz="0" w:space="0" w:color="auto"/>
            <w:bottom w:val="none" w:sz="0" w:space="0" w:color="auto"/>
            <w:right w:val="none" w:sz="0" w:space="0" w:color="auto"/>
          </w:divBdr>
        </w:div>
        <w:div w:id="752510258">
          <w:marLeft w:val="0"/>
          <w:marRight w:val="0"/>
          <w:marTop w:val="0"/>
          <w:marBottom w:val="0"/>
          <w:divBdr>
            <w:top w:val="none" w:sz="0" w:space="0" w:color="auto"/>
            <w:left w:val="none" w:sz="0" w:space="0" w:color="auto"/>
            <w:bottom w:val="none" w:sz="0" w:space="0" w:color="auto"/>
            <w:right w:val="none" w:sz="0" w:space="0" w:color="auto"/>
          </w:divBdr>
        </w:div>
        <w:div w:id="1487553966">
          <w:marLeft w:val="0"/>
          <w:marRight w:val="0"/>
          <w:marTop w:val="0"/>
          <w:marBottom w:val="0"/>
          <w:divBdr>
            <w:top w:val="none" w:sz="0" w:space="0" w:color="auto"/>
            <w:left w:val="none" w:sz="0" w:space="0" w:color="auto"/>
            <w:bottom w:val="none" w:sz="0" w:space="0" w:color="auto"/>
            <w:right w:val="none" w:sz="0" w:space="0" w:color="auto"/>
          </w:divBdr>
        </w:div>
        <w:div w:id="1204486230">
          <w:marLeft w:val="0"/>
          <w:marRight w:val="0"/>
          <w:marTop w:val="0"/>
          <w:marBottom w:val="0"/>
          <w:divBdr>
            <w:top w:val="none" w:sz="0" w:space="0" w:color="auto"/>
            <w:left w:val="none" w:sz="0" w:space="0" w:color="auto"/>
            <w:bottom w:val="none" w:sz="0" w:space="0" w:color="auto"/>
            <w:right w:val="none" w:sz="0" w:space="0" w:color="auto"/>
          </w:divBdr>
        </w:div>
        <w:div w:id="1681355066">
          <w:marLeft w:val="0"/>
          <w:marRight w:val="0"/>
          <w:marTop w:val="0"/>
          <w:marBottom w:val="0"/>
          <w:divBdr>
            <w:top w:val="none" w:sz="0" w:space="0" w:color="auto"/>
            <w:left w:val="none" w:sz="0" w:space="0" w:color="auto"/>
            <w:bottom w:val="none" w:sz="0" w:space="0" w:color="auto"/>
            <w:right w:val="none" w:sz="0" w:space="0" w:color="auto"/>
          </w:divBdr>
        </w:div>
        <w:div w:id="1761834838">
          <w:marLeft w:val="0"/>
          <w:marRight w:val="0"/>
          <w:marTop w:val="0"/>
          <w:marBottom w:val="0"/>
          <w:divBdr>
            <w:top w:val="none" w:sz="0" w:space="0" w:color="auto"/>
            <w:left w:val="none" w:sz="0" w:space="0" w:color="auto"/>
            <w:bottom w:val="none" w:sz="0" w:space="0" w:color="auto"/>
            <w:right w:val="none" w:sz="0" w:space="0" w:color="auto"/>
          </w:divBdr>
        </w:div>
        <w:div w:id="1006712385">
          <w:marLeft w:val="0"/>
          <w:marRight w:val="0"/>
          <w:marTop w:val="0"/>
          <w:marBottom w:val="0"/>
          <w:divBdr>
            <w:top w:val="none" w:sz="0" w:space="0" w:color="auto"/>
            <w:left w:val="none" w:sz="0" w:space="0" w:color="auto"/>
            <w:bottom w:val="none" w:sz="0" w:space="0" w:color="auto"/>
            <w:right w:val="none" w:sz="0" w:space="0" w:color="auto"/>
          </w:divBdr>
        </w:div>
        <w:div w:id="1707832529">
          <w:marLeft w:val="0"/>
          <w:marRight w:val="0"/>
          <w:marTop w:val="0"/>
          <w:marBottom w:val="0"/>
          <w:divBdr>
            <w:top w:val="none" w:sz="0" w:space="0" w:color="auto"/>
            <w:left w:val="none" w:sz="0" w:space="0" w:color="auto"/>
            <w:bottom w:val="none" w:sz="0" w:space="0" w:color="auto"/>
            <w:right w:val="none" w:sz="0" w:space="0" w:color="auto"/>
          </w:divBdr>
        </w:div>
        <w:div w:id="649216103">
          <w:marLeft w:val="0"/>
          <w:marRight w:val="0"/>
          <w:marTop w:val="0"/>
          <w:marBottom w:val="0"/>
          <w:divBdr>
            <w:top w:val="none" w:sz="0" w:space="0" w:color="auto"/>
            <w:left w:val="none" w:sz="0" w:space="0" w:color="auto"/>
            <w:bottom w:val="none" w:sz="0" w:space="0" w:color="auto"/>
            <w:right w:val="none" w:sz="0" w:space="0" w:color="auto"/>
          </w:divBdr>
        </w:div>
        <w:div w:id="1270815524">
          <w:marLeft w:val="0"/>
          <w:marRight w:val="0"/>
          <w:marTop w:val="0"/>
          <w:marBottom w:val="0"/>
          <w:divBdr>
            <w:top w:val="none" w:sz="0" w:space="0" w:color="auto"/>
            <w:left w:val="none" w:sz="0" w:space="0" w:color="auto"/>
            <w:bottom w:val="none" w:sz="0" w:space="0" w:color="auto"/>
            <w:right w:val="none" w:sz="0" w:space="0" w:color="auto"/>
          </w:divBdr>
        </w:div>
        <w:div w:id="890650844">
          <w:marLeft w:val="0"/>
          <w:marRight w:val="0"/>
          <w:marTop w:val="0"/>
          <w:marBottom w:val="0"/>
          <w:divBdr>
            <w:top w:val="none" w:sz="0" w:space="0" w:color="auto"/>
            <w:left w:val="none" w:sz="0" w:space="0" w:color="auto"/>
            <w:bottom w:val="none" w:sz="0" w:space="0" w:color="auto"/>
            <w:right w:val="none" w:sz="0" w:space="0" w:color="auto"/>
          </w:divBdr>
        </w:div>
        <w:div w:id="1444878860">
          <w:marLeft w:val="0"/>
          <w:marRight w:val="0"/>
          <w:marTop w:val="0"/>
          <w:marBottom w:val="0"/>
          <w:divBdr>
            <w:top w:val="none" w:sz="0" w:space="0" w:color="auto"/>
            <w:left w:val="none" w:sz="0" w:space="0" w:color="auto"/>
            <w:bottom w:val="none" w:sz="0" w:space="0" w:color="auto"/>
            <w:right w:val="none" w:sz="0" w:space="0" w:color="auto"/>
          </w:divBdr>
        </w:div>
        <w:div w:id="1073897209">
          <w:marLeft w:val="0"/>
          <w:marRight w:val="0"/>
          <w:marTop w:val="0"/>
          <w:marBottom w:val="0"/>
          <w:divBdr>
            <w:top w:val="none" w:sz="0" w:space="0" w:color="auto"/>
            <w:left w:val="none" w:sz="0" w:space="0" w:color="auto"/>
            <w:bottom w:val="none" w:sz="0" w:space="0" w:color="auto"/>
            <w:right w:val="none" w:sz="0" w:space="0" w:color="auto"/>
          </w:divBdr>
        </w:div>
        <w:div w:id="391587692">
          <w:marLeft w:val="0"/>
          <w:marRight w:val="0"/>
          <w:marTop w:val="0"/>
          <w:marBottom w:val="0"/>
          <w:divBdr>
            <w:top w:val="none" w:sz="0" w:space="0" w:color="auto"/>
            <w:left w:val="none" w:sz="0" w:space="0" w:color="auto"/>
            <w:bottom w:val="none" w:sz="0" w:space="0" w:color="auto"/>
            <w:right w:val="none" w:sz="0" w:space="0" w:color="auto"/>
          </w:divBdr>
        </w:div>
        <w:div w:id="1670213094">
          <w:marLeft w:val="0"/>
          <w:marRight w:val="0"/>
          <w:marTop w:val="0"/>
          <w:marBottom w:val="0"/>
          <w:divBdr>
            <w:top w:val="none" w:sz="0" w:space="0" w:color="auto"/>
            <w:left w:val="none" w:sz="0" w:space="0" w:color="auto"/>
            <w:bottom w:val="none" w:sz="0" w:space="0" w:color="auto"/>
            <w:right w:val="none" w:sz="0" w:space="0" w:color="auto"/>
          </w:divBdr>
        </w:div>
        <w:div w:id="969047770">
          <w:marLeft w:val="0"/>
          <w:marRight w:val="0"/>
          <w:marTop w:val="0"/>
          <w:marBottom w:val="0"/>
          <w:divBdr>
            <w:top w:val="none" w:sz="0" w:space="0" w:color="auto"/>
            <w:left w:val="none" w:sz="0" w:space="0" w:color="auto"/>
            <w:bottom w:val="none" w:sz="0" w:space="0" w:color="auto"/>
            <w:right w:val="none" w:sz="0" w:space="0" w:color="auto"/>
          </w:divBdr>
        </w:div>
        <w:div w:id="323247395">
          <w:marLeft w:val="0"/>
          <w:marRight w:val="0"/>
          <w:marTop w:val="0"/>
          <w:marBottom w:val="0"/>
          <w:divBdr>
            <w:top w:val="none" w:sz="0" w:space="0" w:color="auto"/>
            <w:left w:val="none" w:sz="0" w:space="0" w:color="auto"/>
            <w:bottom w:val="none" w:sz="0" w:space="0" w:color="auto"/>
            <w:right w:val="none" w:sz="0" w:space="0" w:color="auto"/>
          </w:divBdr>
        </w:div>
        <w:div w:id="1045328133">
          <w:marLeft w:val="0"/>
          <w:marRight w:val="0"/>
          <w:marTop w:val="0"/>
          <w:marBottom w:val="0"/>
          <w:divBdr>
            <w:top w:val="none" w:sz="0" w:space="0" w:color="auto"/>
            <w:left w:val="none" w:sz="0" w:space="0" w:color="auto"/>
            <w:bottom w:val="none" w:sz="0" w:space="0" w:color="auto"/>
            <w:right w:val="none" w:sz="0" w:space="0" w:color="auto"/>
          </w:divBdr>
        </w:div>
        <w:div w:id="1773209200">
          <w:marLeft w:val="0"/>
          <w:marRight w:val="0"/>
          <w:marTop w:val="0"/>
          <w:marBottom w:val="0"/>
          <w:divBdr>
            <w:top w:val="none" w:sz="0" w:space="0" w:color="auto"/>
            <w:left w:val="none" w:sz="0" w:space="0" w:color="auto"/>
            <w:bottom w:val="none" w:sz="0" w:space="0" w:color="auto"/>
            <w:right w:val="none" w:sz="0" w:space="0" w:color="auto"/>
          </w:divBdr>
        </w:div>
        <w:div w:id="17512529">
          <w:marLeft w:val="0"/>
          <w:marRight w:val="0"/>
          <w:marTop w:val="0"/>
          <w:marBottom w:val="0"/>
          <w:divBdr>
            <w:top w:val="none" w:sz="0" w:space="0" w:color="auto"/>
            <w:left w:val="none" w:sz="0" w:space="0" w:color="auto"/>
            <w:bottom w:val="none" w:sz="0" w:space="0" w:color="auto"/>
            <w:right w:val="none" w:sz="0" w:space="0" w:color="auto"/>
          </w:divBdr>
        </w:div>
        <w:div w:id="351273205">
          <w:marLeft w:val="0"/>
          <w:marRight w:val="0"/>
          <w:marTop w:val="0"/>
          <w:marBottom w:val="0"/>
          <w:divBdr>
            <w:top w:val="none" w:sz="0" w:space="0" w:color="auto"/>
            <w:left w:val="none" w:sz="0" w:space="0" w:color="auto"/>
            <w:bottom w:val="none" w:sz="0" w:space="0" w:color="auto"/>
            <w:right w:val="none" w:sz="0" w:space="0" w:color="auto"/>
          </w:divBdr>
        </w:div>
        <w:div w:id="831486725">
          <w:marLeft w:val="0"/>
          <w:marRight w:val="0"/>
          <w:marTop w:val="0"/>
          <w:marBottom w:val="0"/>
          <w:divBdr>
            <w:top w:val="none" w:sz="0" w:space="0" w:color="auto"/>
            <w:left w:val="none" w:sz="0" w:space="0" w:color="auto"/>
            <w:bottom w:val="none" w:sz="0" w:space="0" w:color="auto"/>
            <w:right w:val="none" w:sz="0" w:space="0" w:color="auto"/>
          </w:divBdr>
        </w:div>
        <w:div w:id="167062284">
          <w:marLeft w:val="0"/>
          <w:marRight w:val="0"/>
          <w:marTop w:val="0"/>
          <w:marBottom w:val="0"/>
          <w:divBdr>
            <w:top w:val="none" w:sz="0" w:space="0" w:color="auto"/>
            <w:left w:val="none" w:sz="0" w:space="0" w:color="auto"/>
            <w:bottom w:val="none" w:sz="0" w:space="0" w:color="auto"/>
            <w:right w:val="none" w:sz="0" w:space="0" w:color="auto"/>
          </w:divBdr>
        </w:div>
        <w:div w:id="1983725955">
          <w:marLeft w:val="0"/>
          <w:marRight w:val="0"/>
          <w:marTop w:val="0"/>
          <w:marBottom w:val="0"/>
          <w:divBdr>
            <w:top w:val="none" w:sz="0" w:space="0" w:color="auto"/>
            <w:left w:val="none" w:sz="0" w:space="0" w:color="auto"/>
            <w:bottom w:val="none" w:sz="0" w:space="0" w:color="auto"/>
            <w:right w:val="none" w:sz="0" w:space="0" w:color="auto"/>
          </w:divBdr>
        </w:div>
        <w:div w:id="1809738139">
          <w:marLeft w:val="0"/>
          <w:marRight w:val="0"/>
          <w:marTop w:val="0"/>
          <w:marBottom w:val="0"/>
          <w:divBdr>
            <w:top w:val="none" w:sz="0" w:space="0" w:color="auto"/>
            <w:left w:val="none" w:sz="0" w:space="0" w:color="auto"/>
            <w:bottom w:val="none" w:sz="0" w:space="0" w:color="auto"/>
            <w:right w:val="none" w:sz="0" w:space="0" w:color="auto"/>
          </w:divBdr>
        </w:div>
        <w:div w:id="348332097">
          <w:marLeft w:val="0"/>
          <w:marRight w:val="0"/>
          <w:marTop w:val="0"/>
          <w:marBottom w:val="0"/>
          <w:divBdr>
            <w:top w:val="none" w:sz="0" w:space="0" w:color="auto"/>
            <w:left w:val="none" w:sz="0" w:space="0" w:color="auto"/>
            <w:bottom w:val="none" w:sz="0" w:space="0" w:color="auto"/>
            <w:right w:val="none" w:sz="0" w:space="0" w:color="auto"/>
          </w:divBdr>
        </w:div>
        <w:div w:id="27683501">
          <w:marLeft w:val="0"/>
          <w:marRight w:val="0"/>
          <w:marTop w:val="0"/>
          <w:marBottom w:val="0"/>
          <w:divBdr>
            <w:top w:val="none" w:sz="0" w:space="0" w:color="auto"/>
            <w:left w:val="none" w:sz="0" w:space="0" w:color="auto"/>
            <w:bottom w:val="none" w:sz="0" w:space="0" w:color="auto"/>
            <w:right w:val="none" w:sz="0" w:space="0" w:color="auto"/>
          </w:divBdr>
        </w:div>
        <w:div w:id="648288876">
          <w:marLeft w:val="0"/>
          <w:marRight w:val="0"/>
          <w:marTop w:val="0"/>
          <w:marBottom w:val="0"/>
          <w:divBdr>
            <w:top w:val="none" w:sz="0" w:space="0" w:color="auto"/>
            <w:left w:val="none" w:sz="0" w:space="0" w:color="auto"/>
            <w:bottom w:val="none" w:sz="0" w:space="0" w:color="auto"/>
            <w:right w:val="none" w:sz="0" w:space="0" w:color="auto"/>
          </w:divBdr>
        </w:div>
        <w:div w:id="975179145">
          <w:marLeft w:val="0"/>
          <w:marRight w:val="0"/>
          <w:marTop w:val="0"/>
          <w:marBottom w:val="0"/>
          <w:divBdr>
            <w:top w:val="none" w:sz="0" w:space="0" w:color="auto"/>
            <w:left w:val="none" w:sz="0" w:space="0" w:color="auto"/>
            <w:bottom w:val="none" w:sz="0" w:space="0" w:color="auto"/>
            <w:right w:val="none" w:sz="0" w:space="0" w:color="auto"/>
          </w:divBdr>
        </w:div>
        <w:div w:id="1395542704">
          <w:marLeft w:val="0"/>
          <w:marRight w:val="0"/>
          <w:marTop w:val="0"/>
          <w:marBottom w:val="0"/>
          <w:divBdr>
            <w:top w:val="none" w:sz="0" w:space="0" w:color="auto"/>
            <w:left w:val="none" w:sz="0" w:space="0" w:color="auto"/>
            <w:bottom w:val="none" w:sz="0" w:space="0" w:color="auto"/>
            <w:right w:val="none" w:sz="0" w:space="0" w:color="auto"/>
          </w:divBdr>
        </w:div>
        <w:div w:id="1735816370">
          <w:marLeft w:val="0"/>
          <w:marRight w:val="0"/>
          <w:marTop w:val="0"/>
          <w:marBottom w:val="0"/>
          <w:divBdr>
            <w:top w:val="none" w:sz="0" w:space="0" w:color="auto"/>
            <w:left w:val="none" w:sz="0" w:space="0" w:color="auto"/>
            <w:bottom w:val="none" w:sz="0" w:space="0" w:color="auto"/>
            <w:right w:val="none" w:sz="0" w:space="0" w:color="auto"/>
          </w:divBdr>
        </w:div>
        <w:div w:id="2112778343">
          <w:marLeft w:val="0"/>
          <w:marRight w:val="0"/>
          <w:marTop w:val="0"/>
          <w:marBottom w:val="0"/>
          <w:divBdr>
            <w:top w:val="none" w:sz="0" w:space="0" w:color="auto"/>
            <w:left w:val="none" w:sz="0" w:space="0" w:color="auto"/>
            <w:bottom w:val="none" w:sz="0" w:space="0" w:color="auto"/>
            <w:right w:val="none" w:sz="0" w:space="0" w:color="auto"/>
          </w:divBdr>
        </w:div>
        <w:div w:id="1114252368">
          <w:marLeft w:val="0"/>
          <w:marRight w:val="0"/>
          <w:marTop w:val="0"/>
          <w:marBottom w:val="0"/>
          <w:divBdr>
            <w:top w:val="none" w:sz="0" w:space="0" w:color="auto"/>
            <w:left w:val="none" w:sz="0" w:space="0" w:color="auto"/>
            <w:bottom w:val="none" w:sz="0" w:space="0" w:color="auto"/>
            <w:right w:val="none" w:sz="0" w:space="0" w:color="auto"/>
          </w:divBdr>
        </w:div>
        <w:div w:id="370155645">
          <w:marLeft w:val="0"/>
          <w:marRight w:val="0"/>
          <w:marTop w:val="0"/>
          <w:marBottom w:val="0"/>
          <w:divBdr>
            <w:top w:val="none" w:sz="0" w:space="0" w:color="auto"/>
            <w:left w:val="none" w:sz="0" w:space="0" w:color="auto"/>
            <w:bottom w:val="none" w:sz="0" w:space="0" w:color="auto"/>
            <w:right w:val="none" w:sz="0" w:space="0" w:color="auto"/>
          </w:divBdr>
        </w:div>
        <w:div w:id="1967194604">
          <w:marLeft w:val="0"/>
          <w:marRight w:val="0"/>
          <w:marTop w:val="0"/>
          <w:marBottom w:val="0"/>
          <w:divBdr>
            <w:top w:val="none" w:sz="0" w:space="0" w:color="auto"/>
            <w:left w:val="none" w:sz="0" w:space="0" w:color="auto"/>
            <w:bottom w:val="none" w:sz="0" w:space="0" w:color="auto"/>
            <w:right w:val="none" w:sz="0" w:space="0" w:color="auto"/>
          </w:divBdr>
        </w:div>
        <w:div w:id="1123380417">
          <w:marLeft w:val="0"/>
          <w:marRight w:val="0"/>
          <w:marTop w:val="0"/>
          <w:marBottom w:val="0"/>
          <w:divBdr>
            <w:top w:val="none" w:sz="0" w:space="0" w:color="auto"/>
            <w:left w:val="none" w:sz="0" w:space="0" w:color="auto"/>
            <w:bottom w:val="none" w:sz="0" w:space="0" w:color="auto"/>
            <w:right w:val="none" w:sz="0" w:space="0" w:color="auto"/>
          </w:divBdr>
        </w:div>
        <w:div w:id="1409381855">
          <w:marLeft w:val="0"/>
          <w:marRight w:val="0"/>
          <w:marTop w:val="0"/>
          <w:marBottom w:val="0"/>
          <w:divBdr>
            <w:top w:val="none" w:sz="0" w:space="0" w:color="auto"/>
            <w:left w:val="none" w:sz="0" w:space="0" w:color="auto"/>
            <w:bottom w:val="none" w:sz="0" w:space="0" w:color="auto"/>
            <w:right w:val="none" w:sz="0" w:space="0" w:color="auto"/>
          </w:divBdr>
        </w:div>
        <w:div w:id="145509418">
          <w:marLeft w:val="0"/>
          <w:marRight w:val="0"/>
          <w:marTop w:val="0"/>
          <w:marBottom w:val="0"/>
          <w:divBdr>
            <w:top w:val="none" w:sz="0" w:space="0" w:color="auto"/>
            <w:left w:val="none" w:sz="0" w:space="0" w:color="auto"/>
            <w:bottom w:val="none" w:sz="0" w:space="0" w:color="auto"/>
            <w:right w:val="none" w:sz="0" w:space="0" w:color="auto"/>
          </w:divBdr>
        </w:div>
        <w:div w:id="366957237">
          <w:marLeft w:val="0"/>
          <w:marRight w:val="0"/>
          <w:marTop w:val="0"/>
          <w:marBottom w:val="0"/>
          <w:divBdr>
            <w:top w:val="none" w:sz="0" w:space="0" w:color="auto"/>
            <w:left w:val="none" w:sz="0" w:space="0" w:color="auto"/>
            <w:bottom w:val="none" w:sz="0" w:space="0" w:color="auto"/>
            <w:right w:val="none" w:sz="0" w:space="0" w:color="auto"/>
          </w:divBdr>
        </w:div>
        <w:div w:id="395711958">
          <w:marLeft w:val="0"/>
          <w:marRight w:val="0"/>
          <w:marTop w:val="0"/>
          <w:marBottom w:val="0"/>
          <w:divBdr>
            <w:top w:val="none" w:sz="0" w:space="0" w:color="auto"/>
            <w:left w:val="none" w:sz="0" w:space="0" w:color="auto"/>
            <w:bottom w:val="none" w:sz="0" w:space="0" w:color="auto"/>
            <w:right w:val="none" w:sz="0" w:space="0" w:color="auto"/>
          </w:divBdr>
        </w:div>
        <w:div w:id="1127823033">
          <w:marLeft w:val="0"/>
          <w:marRight w:val="0"/>
          <w:marTop w:val="0"/>
          <w:marBottom w:val="0"/>
          <w:divBdr>
            <w:top w:val="none" w:sz="0" w:space="0" w:color="auto"/>
            <w:left w:val="none" w:sz="0" w:space="0" w:color="auto"/>
            <w:bottom w:val="none" w:sz="0" w:space="0" w:color="auto"/>
            <w:right w:val="none" w:sz="0" w:space="0" w:color="auto"/>
          </w:divBdr>
        </w:div>
        <w:div w:id="1706637896">
          <w:marLeft w:val="0"/>
          <w:marRight w:val="0"/>
          <w:marTop w:val="0"/>
          <w:marBottom w:val="0"/>
          <w:divBdr>
            <w:top w:val="none" w:sz="0" w:space="0" w:color="auto"/>
            <w:left w:val="none" w:sz="0" w:space="0" w:color="auto"/>
            <w:bottom w:val="none" w:sz="0" w:space="0" w:color="auto"/>
            <w:right w:val="none" w:sz="0" w:space="0" w:color="auto"/>
          </w:divBdr>
        </w:div>
        <w:div w:id="1884901825">
          <w:marLeft w:val="0"/>
          <w:marRight w:val="0"/>
          <w:marTop w:val="0"/>
          <w:marBottom w:val="0"/>
          <w:divBdr>
            <w:top w:val="none" w:sz="0" w:space="0" w:color="auto"/>
            <w:left w:val="none" w:sz="0" w:space="0" w:color="auto"/>
            <w:bottom w:val="none" w:sz="0" w:space="0" w:color="auto"/>
            <w:right w:val="none" w:sz="0" w:space="0" w:color="auto"/>
          </w:divBdr>
        </w:div>
        <w:div w:id="1890533099">
          <w:marLeft w:val="0"/>
          <w:marRight w:val="0"/>
          <w:marTop w:val="0"/>
          <w:marBottom w:val="0"/>
          <w:divBdr>
            <w:top w:val="none" w:sz="0" w:space="0" w:color="auto"/>
            <w:left w:val="none" w:sz="0" w:space="0" w:color="auto"/>
            <w:bottom w:val="none" w:sz="0" w:space="0" w:color="auto"/>
            <w:right w:val="none" w:sz="0" w:space="0" w:color="auto"/>
          </w:divBdr>
        </w:div>
        <w:div w:id="1549104428">
          <w:marLeft w:val="0"/>
          <w:marRight w:val="0"/>
          <w:marTop w:val="0"/>
          <w:marBottom w:val="0"/>
          <w:divBdr>
            <w:top w:val="none" w:sz="0" w:space="0" w:color="auto"/>
            <w:left w:val="none" w:sz="0" w:space="0" w:color="auto"/>
            <w:bottom w:val="none" w:sz="0" w:space="0" w:color="auto"/>
            <w:right w:val="none" w:sz="0" w:space="0" w:color="auto"/>
          </w:divBdr>
        </w:div>
        <w:div w:id="1308050643">
          <w:marLeft w:val="0"/>
          <w:marRight w:val="0"/>
          <w:marTop w:val="0"/>
          <w:marBottom w:val="0"/>
          <w:divBdr>
            <w:top w:val="none" w:sz="0" w:space="0" w:color="auto"/>
            <w:left w:val="none" w:sz="0" w:space="0" w:color="auto"/>
            <w:bottom w:val="none" w:sz="0" w:space="0" w:color="auto"/>
            <w:right w:val="none" w:sz="0" w:space="0" w:color="auto"/>
          </w:divBdr>
        </w:div>
        <w:div w:id="1956130943">
          <w:marLeft w:val="0"/>
          <w:marRight w:val="0"/>
          <w:marTop w:val="0"/>
          <w:marBottom w:val="0"/>
          <w:divBdr>
            <w:top w:val="none" w:sz="0" w:space="0" w:color="auto"/>
            <w:left w:val="none" w:sz="0" w:space="0" w:color="auto"/>
            <w:bottom w:val="none" w:sz="0" w:space="0" w:color="auto"/>
            <w:right w:val="none" w:sz="0" w:space="0" w:color="auto"/>
          </w:divBdr>
        </w:div>
        <w:div w:id="278341517">
          <w:marLeft w:val="0"/>
          <w:marRight w:val="0"/>
          <w:marTop w:val="0"/>
          <w:marBottom w:val="0"/>
          <w:divBdr>
            <w:top w:val="none" w:sz="0" w:space="0" w:color="auto"/>
            <w:left w:val="none" w:sz="0" w:space="0" w:color="auto"/>
            <w:bottom w:val="none" w:sz="0" w:space="0" w:color="auto"/>
            <w:right w:val="none" w:sz="0" w:space="0" w:color="auto"/>
          </w:divBdr>
        </w:div>
        <w:div w:id="1511218704">
          <w:marLeft w:val="0"/>
          <w:marRight w:val="0"/>
          <w:marTop w:val="0"/>
          <w:marBottom w:val="0"/>
          <w:divBdr>
            <w:top w:val="none" w:sz="0" w:space="0" w:color="auto"/>
            <w:left w:val="none" w:sz="0" w:space="0" w:color="auto"/>
            <w:bottom w:val="none" w:sz="0" w:space="0" w:color="auto"/>
            <w:right w:val="none" w:sz="0" w:space="0" w:color="auto"/>
          </w:divBdr>
        </w:div>
        <w:div w:id="958754168">
          <w:marLeft w:val="0"/>
          <w:marRight w:val="0"/>
          <w:marTop w:val="0"/>
          <w:marBottom w:val="0"/>
          <w:divBdr>
            <w:top w:val="none" w:sz="0" w:space="0" w:color="auto"/>
            <w:left w:val="none" w:sz="0" w:space="0" w:color="auto"/>
            <w:bottom w:val="none" w:sz="0" w:space="0" w:color="auto"/>
            <w:right w:val="none" w:sz="0" w:space="0" w:color="auto"/>
          </w:divBdr>
        </w:div>
        <w:div w:id="893274938">
          <w:marLeft w:val="0"/>
          <w:marRight w:val="0"/>
          <w:marTop w:val="0"/>
          <w:marBottom w:val="0"/>
          <w:divBdr>
            <w:top w:val="none" w:sz="0" w:space="0" w:color="auto"/>
            <w:left w:val="none" w:sz="0" w:space="0" w:color="auto"/>
            <w:bottom w:val="none" w:sz="0" w:space="0" w:color="auto"/>
            <w:right w:val="none" w:sz="0" w:space="0" w:color="auto"/>
          </w:divBdr>
        </w:div>
        <w:div w:id="420100153">
          <w:marLeft w:val="0"/>
          <w:marRight w:val="0"/>
          <w:marTop w:val="0"/>
          <w:marBottom w:val="0"/>
          <w:divBdr>
            <w:top w:val="none" w:sz="0" w:space="0" w:color="auto"/>
            <w:left w:val="none" w:sz="0" w:space="0" w:color="auto"/>
            <w:bottom w:val="none" w:sz="0" w:space="0" w:color="auto"/>
            <w:right w:val="none" w:sz="0" w:space="0" w:color="auto"/>
          </w:divBdr>
        </w:div>
        <w:div w:id="208423387">
          <w:marLeft w:val="0"/>
          <w:marRight w:val="0"/>
          <w:marTop w:val="0"/>
          <w:marBottom w:val="0"/>
          <w:divBdr>
            <w:top w:val="none" w:sz="0" w:space="0" w:color="auto"/>
            <w:left w:val="none" w:sz="0" w:space="0" w:color="auto"/>
            <w:bottom w:val="none" w:sz="0" w:space="0" w:color="auto"/>
            <w:right w:val="none" w:sz="0" w:space="0" w:color="auto"/>
          </w:divBdr>
        </w:div>
        <w:div w:id="2067600690">
          <w:marLeft w:val="0"/>
          <w:marRight w:val="0"/>
          <w:marTop w:val="0"/>
          <w:marBottom w:val="0"/>
          <w:divBdr>
            <w:top w:val="none" w:sz="0" w:space="0" w:color="auto"/>
            <w:left w:val="none" w:sz="0" w:space="0" w:color="auto"/>
            <w:bottom w:val="none" w:sz="0" w:space="0" w:color="auto"/>
            <w:right w:val="none" w:sz="0" w:space="0" w:color="auto"/>
          </w:divBdr>
        </w:div>
        <w:div w:id="754941588">
          <w:marLeft w:val="0"/>
          <w:marRight w:val="0"/>
          <w:marTop w:val="0"/>
          <w:marBottom w:val="0"/>
          <w:divBdr>
            <w:top w:val="none" w:sz="0" w:space="0" w:color="auto"/>
            <w:left w:val="none" w:sz="0" w:space="0" w:color="auto"/>
            <w:bottom w:val="none" w:sz="0" w:space="0" w:color="auto"/>
            <w:right w:val="none" w:sz="0" w:space="0" w:color="auto"/>
          </w:divBdr>
        </w:div>
        <w:div w:id="365327891">
          <w:marLeft w:val="0"/>
          <w:marRight w:val="0"/>
          <w:marTop w:val="0"/>
          <w:marBottom w:val="0"/>
          <w:divBdr>
            <w:top w:val="none" w:sz="0" w:space="0" w:color="auto"/>
            <w:left w:val="none" w:sz="0" w:space="0" w:color="auto"/>
            <w:bottom w:val="none" w:sz="0" w:space="0" w:color="auto"/>
            <w:right w:val="none" w:sz="0" w:space="0" w:color="auto"/>
          </w:divBdr>
        </w:div>
        <w:div w:id="1845585361">
          <w:marLeft w:val="0"/>
          <w:marRight w:val="0"/>
          <w:marTop w:val="0"/>
          <w:marBottom w:val="0"/>
          <w:divBdr>
            <w:top w:val="none" w:sz="0" w:space="0" w:color="auto"/>
            <w:left w:val="none" w:sz="0" w:space="0" w:color="auto"/>
            <w:bottom w:val="none" w:sz="0" w:space="0" w:color="auto"/>
            <w:right w:val="none" w:sz="0" w:space="0" w:color="auto"/>
          </w:divBdr>
        </w:div>
        <w:div w:id="520820212">
          <w:marLeft w:val="0"/>
          <w:marRight w:val="0"/>
          <w:marTop w:val="0"/>
          <w:marBottom w:val="0"/>
          <w:divBdr>
            <w:top w:val="none" w:sz="0" w:space="0" w:color="auto"/>
            <w:left w:val="none" w:sz="0" w:space="0" w:color="auto"/>
            <w:bottom w:val="none" w:sz="0" w:space="0" w:color="auto"/>
            <w:right w:val="none" w:sz="0" w:space="0" w:color="auto"/>
          </w:divBdr>
        </w:div>
        <w:div w:id="1357736944">
          <w:marLeft w:val="0"/>
          <w:marRight w:val="0"/>
          <w:marTop w:val="0"/>
          <w:marBottom w:val="0"/>
          <w:divBdr>
            <w:top w:val="none" w:sz="0" w:space="0" w:color="auto"/>
            <w:left w:val="none" w:sz="0" w:space="0" w:color="auto"/>
            <w:bottom w:val="none" w:sz="0" w:space="0" w:color="auto"/>
            <w:right w:val="none" w:sz="0" w:space="0" w:color="auto"/>
          </w:divBdr>
        </w:div>
        <w:div w:id="1995642081">
          <w:marLeft w:val="0"/>
          <w:marRight w:val="0"/>
          <w:marTop w:val="0"/>
          <w:marBottom w:val="0"/>
          <w:divBdr>
            <w:top w:val="none" w:sz="0" w:space="0" w:color="auto"/>
            <w:left w:val="none" w:sz="0" w:space="0" w:color="auto"/>
            <w:bottom w:val="none" w:sz="0" w:space="0" w:color="auto"/>
            <w:right w:val="none" w:sz="0" w:space="0" w:color="auto"/>
          </w:divBdr>
        </w:div>
        <w:div w:id="368576678">
          <w:marLeft w:val="0"/>
          <w:marRight w:val="0"/>
          <w:marTop w:val="0"/>
          <w:marBottom w:val="0"/>
          <w:divBdr>
            <w:top w:val="none" w:sz="0" w:space="0" w:color="auto"/>
            <w:left w:val="none" w:sz="0" w:space="0" w:color="auto"/>
            <w:bottom w:val="none" w:sz="0" w:space="0" w:color="auto"/>
            <w:right w:val="none" w:sz="0" w:space="0" w:color="auto"/>
          </w:divBdr>
        </w:div>
        <w:div w:id="1357659287">
          <w:marLeft w:val="0"/>
          <w:marRight w:val="0"/>
          <w:marTop w:val="0"/>
          <w:marBottom w:val="0"/>
          <w:divBdr>
            <w:top w:val="none" w:sz="0" w:space="0" w:color="auto"/>
            <w:left w:val="none" w:sz="0" w:space="0" w:color="auto"/>
            <w:bottom w:val="none" w:sz="0" w:space="0" w:color="auto"/>
            <w:right w:val="none" w:sz="0" w:space="0" w:color="auto"/>
          </w:divBdr>
        </w:div>
        <w:div w:id="135225953">
          <w:marLeft w:val="0"/>
          <w:marRight w:val="0"/>
          <w:marTop w:val="0"/>
          <w:marBottom w:val="0"/>
          <w:divBdr>
            <w:top w:val="none" w:sz="0" w:space="0" w:color="auto"/>
            <w:left w:val="none" w:sz="0" w:space="0" w:color="auto"/>
            <w:bottom w:val="none" w:sz="0" w:space="0" w:color="auto"/>
            <w:right w:val="none" w:sz="0" w:space="0" w:color="auto"/>
          </w:divBdr>
        </w:div>
        <w:div w:id="1279724340">
          <w:marLeft w:val="0"/>
          <w:marRight w:val="0"/>
          <w:marTop w:val="0"/>
          <w:marBottom w:val="0"/>
          <w:divBdr>
            <w:top w:val="none" w:sz="0" w:space="0" w:color="auto"/>
            <w:left w:val="none" w:sz="0" w:space="0" w:color="auto"/>
            <w:bottom w:val="none" w:sz="0" w:space="0" w:color="auto"/>
            <w:right w:val="none" w:sz="0" w:space="0" w:color="auto"/>
          </w:divBdr>
        </w:div>
        <w:div w:id="1627807368">
          <w:marLeft w:val="0"/>
          <w:marRight w:val="0"/>
          <w:marTop w:val="0"/>
          <w:marBottom w:val="0"/>
          <w:divBdr>
            <w:top w:val="none" w:sz="0" w:space="0" w:color="auto"/>
            <w:left w:val="none" w:sz="0" w:space="0" w:color="auto"/>
            <w:bottom w:val="none" w:sz="0" w:space="0" w:color="auto"/>
            <w:right w:val="none" w:sz="0" w:space="0" w:color="auto"/>
          </w:divBdr>
        </w:div>
        <w:div w:id="792358598">
          <w:marLeft w:val="0"/>
          <w:marRight w:val="0"/>
          <w:marTop w:val="0"/>
          <w:marBottom w:val="0"/>
          <w:divBdr>
            <w:top w:val="none" w:sz="0" w:space="0" w:color="auto"/>
            <w:left w:val="none" w:sz="0" w:space="0" w:color="auto"/>
            <w:bottom w:val="none" w:sz="0" w:space="0" w:color="auto"/>
            <w:right w:val="none" w:sz="0" w:space="0" w:color="auto"/>
          </w:divBdr>
        </w:div>
        <w:div w:id="1267543028">
          <w:marLeft w:val="0"/>
          <w:marRight w:val="0"/>
          <w:marTop w:val="0"/>
          <w:marBottom w:val="0"/>
          <w:divBdr>
            <w:top w:val="none" w:sz="0" w:space="0" w:color="auto"/>
            <w:left w:val="none" w:sz="0" w:space="0" w:color="auto"/>
            <w:bottom w:val="none" w:sz="0" w:space="0" w:color="auto"/>
            <w:right w:val="none" w:sz="0" w:space="0" w:color="auto"/>
          </w:divBdr>
        </w:div>
        <w:div w:id="1227647733">
          <w:marLeft w:val="0"/>
          <w:marRight w:val="0"/>
          <w:marTop w:val="0"/>
          <w:marBottom w:val="0"/>
          <w:divBdr>
            <w:top w:val="none" w:sz="0" w:space="0" w:color="auto"/>
            <w:left w:val="none" w:sz="0" w:space="0" w:color="auto"/>
            <w:bottom w:val="none" w:sz="0" w:space="0" w:color="auto"/>
            <w:right w:val="none" w:sz="0" w:space="0" w:color="auto"/>
          </w:divBdr>
        </w:div>
        <w:div w:id="1641156696">
          <w:marLeft w:val="0"/>
          <w:marRight w:val="0"/>
          <w:marTop w:val="0"/>
          <w:marBottom w:val="0"/>
          <w:divBdr>
            <w:top w:val="none" w:sz="0" w:space="0" w:color="auto"/>
            <w:left w:val="none" w:sz="0" w:space="0" w:color="auto"/>
            <w:bottom w:val="none" w:sz="0" w:space="0" w:color="auto"/>
            <w:right w:val="none" w:sz="0" w:space="0" w:color="auto"/>
          </w:divBdr>
        </w:div>
        <w:div w:id="260794896">
          <w:marLeft w:val="0"/>
          <w:marRight w:val="0"/>
          <w:marTop w:val="0"/>
          <w:marBottom w:val="0"/>
          <w:divBdr>
            <w:top w:val="none" w:sz="0" w:space="0" w:color="auto"/>
            <w:left w:val="none" w:sz="0" w:space="0" w:color="auto"/>
            <w:bottom w:val="none" w:sz="0" w:space="0" w:color="auto"/>
            <w:right w:val="none" w:sz="0" w:space="0" w:color="auto"/>
          </w:divBdr>
        </w:div>
        <w:div w:id="288704703">
          <w:marLeft w:val="0"/>
          <w:marRight w:val="0"/>
          <w:marTop w:val="0"/>
          <w:marBottom w:val="0"/>
          <w:divBdr>
            <w:top w:val="none" w:sz="0" w:space="0" w:color="auto"/>
            <w:left w:val="none" w:sz="0" w:space="0" w:color="auto"/>
            <w:bottom w:val="none" w:sz="0" w:space="0" w:color="auto"/>
            <w:right w:val="none" w:sz="0" w:space="0" w:color="auto"/>
          </w:divBdr>
        </w:div>
        <w:div w:id="1611812499">
          <w:marLeft w:val="0"/>
          <w:marRight w:val="0"/>
          <w:marTop w:val="0"/>
          <w:marBottom w:val="0"/>
          <w:divBdr>
            <w:top w:val="none" w:sz="0" w:space="0" w:color="auto"/>
            <w:left w:val="none" w:sz="0" w:space="0" w:color="auto"/>
            <w:bottom w:val="none" w:sz="0" w:space="0" w:color="auto"/>
            <w:right w:val="none" w:sz="0" w:space="0" w:color="auto"/>
          </w:divBdr>
        </w:div>
        <w:div w:id="1832257451">
          <w:marLeft w:val="0"/>
          <w:marRight w:val="0"/>
          <w:marTop w:val="0"/>
          <w:marBottom w:val="0"/>
          <w:divBdr>
            <w:top w:val="none" w:sz="0" w:space="0" w:color="auto"/>
            <w:left w:val="none" w:sz="0" w:space="0" w:color="auto"/>
            <w:bottom w:val="none" w:sz="0" w:space="0" w:color="auto"/>
            <w:right w:val="none" w:sz="0" w:space="0" w:color="auto"/>
          </w:divBdr>
        </w:div>
        <w:div w:id="986057805">
          <w:marLeft w:val="0"/>
          <w:marRight w:val="0"/>
          <w:marTop w:val="0"/>
          <w:marBottom w:val="0"/>
          <w:divBdr>
            <w:top w:val="none" w:sz="0" w:space="0" w:color="auto"/>
            <w:left w:val="none" w:sz="0" w:space="0" w:color="auto"/>
            <w:bottom w:val="none" w:sz="0" w:space="0" w:color="auto"/>
            <w:right w:val="none" w:sz="0" w:space="0" w:color="auto"/>
          </w:divBdr>
        </w:div>
        <w:div w:id="2009018388">
          <w:marLeft w:val="0"/>
          <w:marRight w:val="0"/>
          <w:marTop w:val="0"/>
          <w:marBottom w:val="0"/>
          <w:divBdr>
            <w:top w:val="none" w:sz="0" w:space="0" w:color="auto"/>
            <w:left w:val="none" w:sz="0" w:space="0" w:color="auto"/>
            <w:bottom w:val="none" w:sz="0" w:space="0" w:color="auto"/>
            <w:right w:val="none" w:sz="0" w:space="0" w:color="auto"/>
          </w:divBdr>
        </w:div>
        <w:div w:id="149562306">
          <w:marLeft w:val="0"/>
          <w:marRight w:val="0"/>
          <w:marTop w:val="0"/>
          <w:marBottom w:val="0"/>
          <w:divBdr>
            <w:top w:val="none" w:sz="0" w:space="0" w:color="auto"/>
            <w:left w:val="none" w:sz="0" w:space="0" w:color="auto"/>
            <w:bottom w:val="none" w:sz="0" w:space="0" w:color="auto"/>
            <w:right w:val="none" w:sz="0" w:space="0" w:color="auto"/>
          </w:divBdr>
        </w:div>
        <w:div w:id="1711563996">
          <w:marLeft w:val="0"/>
          <w:marRight w:val="0"/>
          <w:marTop w:val="0"/>
          <w:marBottom w:val="0"/>
          <w:divBdr>
            <w:top w:val="none" w:sz="0" w:space="0" w:color="auto"/>
            <w:left w:val="none" w:sz="0" w:space="0" w:color="auto"/>
            <w:bottom w:val="none" w:sz="0" w:space="0" w:color="auto"/>
            <w:right w:val="none" w:sz="0" w:space="0" w:color="auto"/>
          </w:divBdr>
        </w:div>
        <w:div w:id="38937543">
          <w:marLeft w:val="0"/>
          <w:marRight w:val="0"/>
          <w:marTop w:val="0"/>
          <w:marBottom w:val="0"/>
          <w:divBdr>
            <w:top w:val="none" w:sz="0" w:space="0" w:color="auto"/>
            <w:left w:val="none" w:sz="0" w:space="0" w:color="auto"/>
            <w:bottom w:val="none" w:sz="0" w:space="0" w:color="auto"/>
            <w:right w:val="none" w:sz="0" w:space="0" w:color="auto"/>
          </w:divBdr>
        </w:div>
        <w:div w:id="415059962">
          <w:marLeft w:val="0"/>
          <w:marRight w:val="0"/>
          <w:marTop w:val="0"/>
          <w:marBottom w:val="0"/>
          <w:divBdr>
            <w:top w:val="none" w:sz="0" w:space="0" w:color="auto"/>
            <w:left w:val="none" w:sz="0" w:space="0" w:color="auto"/>
            <w:bottom w:val="none" w:sz="0" w:space="0" w:color="auto"/>
            <w:right w:val="none" w:sz="0" w:space="0" w:color="auto"/>
          </w:divBdr>
        </w:div>
        <w:div w:id="1466392417">
          <w:marLeft w:val="0"/>
          <w:marRight w:val="0"/>
          <w:marTop w:val="0"/>
          <w:marBottom w:val="0"/>
          <w:divBdr>
            <w:top w:val="none" w:sz="0" w:space="0" w:color="auto"/>
            <w:left w:val="none" w:sz="0" w:space="0" w:color="auto"/>
            <w:bottom w:val="none" w:sz="0" w:space="0" w:color="auto"/>
            <w:right w:val="none" w:sz="0" w:space="0" w:color="auto"/>
          </w:divBdr>
        </w:div>
        <w:div w:id="987780476">
          <w:marLeft w:val="0"/>
          <w:marRight w:val="0"/>
          <w:marTop w:val="0"/>
          <w:marBottom w:val="0"/>
          <w:divBdr>
            <w:top w:val="none" w:sz="0" w:space="0" w:color="auto"/>
            <w:left w:val="none" w:sz="0" w:space="0" w:color="auto"/>
            <w:bottom w:val="none" w:sz="0" w:space="0" w:color="auto"/>
            <w:right w:val="none" w:sz="0" w:space="0" w:color="auto"/>
          </w:divBdr>
        </w:div>
        <w:div w:id="164520204">
          <w:marLeft w:val="0"/>
          <w:marRight w:val="0"/>
          <w:marTop w:val="0"/>
          <w:marBottom w:val="0"/>
          <w:divBdr>
            <w:top w:val="none" w:sz="0" w:space="0" w:color="auto"/>
            <w:left w:val="none" w:sz="0" w:space="0" w:color="auto"/>
            <w:bottom w:val="none" w:sz="0" w:space="0" w:color="auto"/>
            <w:right w:val="none" w:sz="0" w:space="0" w:color="auto"/>
          </w:divBdr>
        </w:div>
        <w:div w:id="1018967906">
          <w:marLeft w:val="0"/>
          <w:marRight w:val="0"/>
          <w:marTop w:val="0"/>
          <w:marBottom w:val="0"/>
          <w:divBdr>
            <w:top w:val="none" w:sz="0" w:space="0" w:color="auto"/>
            <w:left w:val="none" w:sz="0" w:space="0" w:color="auto"/>
            <w:bottom w:val="none" w:sz="0" w:space="0" w:color="auto"/>
            <w:right w:val="none" w:sz="0" w:space="0" w:color="auto"/>
          </w:divBdr>
        </w:div>
        <w:div w:id="1228881109">
          <w:marLeft w:val="0"/>
          <w:marRight w:val="0"/>
          <w:marTop w:val="0"/>
          <w:marBottom w:val="0"/>
          <w:divBdr>
            <w:top w:val="none" w:sz="0" w:space="0" w:color="auto"/>
            <w:left w:val="none" w:sz="0" w:space="0" w:color="auto"/>
            <w:bottom w:val="none" w:sz="0" w:space="0" w:color="auto"/>
            <w:right w:val="none" w:sz="0" w:space="0" w:color="auto"/>
          </w:divBdr>
        </w:div>
        <w:div w:id="1606418620">
          <w:marLeft w:val="0"/>
          <w:marRight w:val="0"/>
          <w:marTop w:val="0"/>
          <w:marBottom w:val="0"/>
          <w:divBdr>
            <w:top w:val="none" w:sz="0" w:space="0" w:color="auto"/>
            <w:left w:val="none" w:sz="0" w:space="0" w:color="auto"/>
            <w:bottom w:val="none" w:sz="0" w:space="0" w:color="auto"/>
            <w:right w:val="none" w:sz="0" w:space="0" w:color="auto"/>
          </w:divBdr>
        </w:div>
        <w:div w:id="580598677">
          <w:marLeft w:val="0"/>
          <w:marRight w:val="0"/>
          <w:marTop w:val="0"/>
          <w:marBottom w:val="0"/>
          <w:divBdr>
            <w:top w:val="none" w:sz="0" w:space="0" w:color="auto"/>
            <w:left w:val="none" w:sz="0" w:space="0" w:color="auto"/>
            <w:bottom w:val="none" w:sz="0" w:space="0" w:color="auto"/>
            <w:right w:val="none" w:sz="0" w:space="0" w:color="auto"/>
          </w:divBdr>
        </w:div>
        <w:div w:id="1515612052">
          <w:marLeft w:val="0"/>
          <w:marRight w:val="0"/>
          <w:marTop w:val="0"/>
          <w:marBottom w:val="0"/>
          <w:divBdr>
            <w:top w:val="none" w:sz="0" w:space="0" w:color="auto"/>
            <w:left w:val="none" w:sz="0" w:space="0" w:color="auto"/>
            <w:bottom w:val="none" w:sz="0" w:space="0" w:color="auto"/>
            <w:right w:val="none" w:sz="0" w:space="0" w:color="auto"/>
          </w:divBdr>
        </w:div>
        <w:div w:id="1314795205">
          <w:marLeft w:val="0"/>
          <w:marRight w:val="0"/>
          <w:marTop w:val="0"/>
          <w:marBottom w:val="0"/>
          <w:divBdr>
            <w:top w:val="none" w:sz="0" w:space="0" w:color="auto"/>
            <w:left w:val="none" w:sz="0" w:space="0" w:color="auto"/>
            <w:bottom w:val="none" w:sz="0" w:space="0" w:color="auto"/>
            <w:right w:val="none" w:sz="0" w:space="0" w:color="auto"/>
          </w:divBdr>
        </w:div>
        <w:div w:id="1448239832">
          <w:marLeft w:val="0"/>
          <w:marRight w:val="0"/>
          <w:marTop w:val="0"/>
          <w:marBottom w:val="0"/>
          <w:divBdr>
            <w:top w:val="none" w:sz="0" w:space="0" w:color="auto"/>
            <w:left w:val="none" w:sz="0" w:space="0" w:color="auto"/>
            <w:bottom w:val="none" w:sz="0" w:space="0" w:color="auto"/>
            <w:right w:val="none" w:sz="0" w:space="0" w:color="auto"/>
          </w:divBdr>
        </w:div>
        <w:div w:id="590623723">
          <w:marLeft w:val="0"/>
          <w:marRight w:val="0"/>
          <w:marTop w:val="0"/>
          <w:marBottom w:val="0"/>
          <w:divBdr>
            <w:top w:val="none" w:sz="0" w:space="0" w:color="auto"/>
            <w:left w:val="none" w:sz="0" w:space="0" w:color="auto"/>
            <w:bottom w:val="none" w:sz="0" w:space="0" w:color="auto"/>
            <w:right w:val="none" w:sz="0" w:space="0" w:color="auto"/>
          </w:divBdr>
        </w:div>
        <w:div w:id="1473135890">
          <w:marLeft w:val="0"/>
          <w:marRight w:val="0"/>
          <w:marTop w:val="0"/>
          <w:marBottom w:val="0"/>
          <w:divBdr>
            <w:top w:val="none" w:sz="0" w:space="0" w:color="auto"/>
            <w:left w:val="none" w:sz="0" w:space="0" w:color="auto"/>
            <w:bottom w:val="none" w:sz="0" w:space="0" w:color="auto"/>
            <w:right w:val="none" w:sz="0" w:space="0" w:color="auto"/>
          </w:divBdr>
        </w:div>
        <w:div w:id="1591501350">
          <w:marLeft w:val="0"/>
          <w:marRight w:val="0"/>
          <w:marTop w:val="0"/>
          <w:marBottom w:val="0"/>
          <w:divBdr>
            <w:top w:val="none" w:sz="0" w:space="0" w:color="auto"/>
            <w:left w:val="none" w:sz="0" w:space="0" w:color="auto"/>
            <w:bottom w:val="none" w:sz="0" w:space="0" w:color="auto"/>
            <w:right w:val="none" w:sz="0" w:space="0" w:color="auto"/>
          </w:divBdr>
        </w:div>
        <w:div w:id="1993678842">
          <w:marLeft w:val="0"/>
          <w:marRight w:val="0"/>
          <w:marTop w:val="0"/>
          <w:marBottom w:val="0"/>
          <w:divBdr>
            <w:top w:val="none" w:sz="0" w:space="0" w:color="auto"/>
            <w:left w:val="none" w:sz="0" w:space="0" w:color="auto"/>
            <w:bottom w:val="none" w:sz="0" w:space="0" w:color="auto"/>
            <w:right w:val="none" w:sz="0" w:space="0" w:color="auto"/>
          </w:divBdr>
        </w:div>
        <w:div w:id="1496534274">
          <w:marLeft w:val="0"/>
          <w:marRight w:val="0"/>
          <w:marTop w:val="0"/>
          <w:marBottom w:val="0"/>
          <w:divBdr>
            <w:top w:val="none" w:sz="0" w:space="0" w:color="auto"/>
            <w:left w:val="none" w:sz="0" w:space="0" w:color="auto"/>
            <w:bottom w:val="none" w:sz="0" w:space="0" w:color="auto"/>
            <w:right w:val="none" w:sz="0" w:space="0" w:color="auto"/>
          </w:divBdr>
        </w:div>
        <w:div w:id="1412043679">
          <w:marLeft w:val="0"/>
          <w:marRight w:val="0"/>
          <w:marTop w:val="0"/>
          <w:marBottom w:val="0"/>
          <w:divBdr>
            <w:top w:val="none" w:sz="0" w:space="0" w:color="auto"/>
            <w:left w:val="none" w:sz="0" w:space="0" w:color="auto"/>
            <w:bottom w:val="none" w:sz="0" w:space="0" w:color="auto"/>
            <w:right w:val="none" w:sz="0" w:space="0" w:color="auto"/>
          </w:divBdr>
        </w:div>
        <w:div w:id="1274289344">
          <w:marLeft w:val="0"/>
          <w:marRight w:val="0"/>
          <w:marTop w:val="0"/>
          <w:marBottom w:val="0"/>
          <w:divBdr>
            <w:top w:val="none" w:sz="0" w:space="0" w:color="auto"/>
            <w:left w:val="none" w:sz="0" w:space="0" w:color="auto"/>
            <w:bottom w:val="none" w:sz="0" w:space="0" w:color="auto"/>
            <w:right w:val="none" w:sz="0" w:space="0" w:color="auto"/>
          </w:divBdr>
        </w:div>
        <w:div w:id="1894269852">
          <w:marLeft w:val="0"/>
          <w:marRight w:val="0"/>
          <w:marTop w:val="0"/>
          <w:marBottom w:val="0"/>
          <w:divBdr>
            <w:top w:val="none" w:sz="0" w:space="0" w:color="auto"/>
            <w:left w:val="none" w:sz="0" w:space="0" w:color="auto"/>
            <w:bottom w:val="none" w:sz="0" w:space="0" w:color="auto"/>
            <w:right w:val="none" w:sz="0" w:space="0" w:color="auto"/>
          </w:divBdr>
        </w:div>
        <w:div w:id="1287078091">
          <w:marLeft w:val="0"/>
          <w:marRight w:val="0"/>
          <w:marTop w:val="0"/>
          <w:marBottom w:val="0"/>
          <w:divBdr>
            <w:top w:val="none" w:sz="0" w:space="0" w:color="auto"/>
            <w:left w:val="none" w:sz="0" w:space="0" w:color="auto"/>
            <w:bottom w:val="none" w:sz="0" w:space="0" w:color="auto"/>
            <w:right w:val="none" w:sz="0" w:space="0" w:color="auto"/>
          </w:divBdr>
        </w:div>
        <w:div w:id="1108697541">
          <w:marLeft w:val="0"/>
          <w:marRight w:val="0"/>
          <w:marTop w:val="0"/>
          <w:marBottom w:val="0"/>
          <w:divBdr>
            <w:top w:val="none" w:sz="0" w:space="0" w:color="auto"/>
            <w:left w:val="none" w:sz="0" w:space="0" w:color="auto"/>
            <w:bottom w:val="none" w:sz="0" w:space="0" w:color="auto"/>
            <w:right w:val="none" w:sz="0" w:space="0" w:color="auto"/>
          </w:divBdr>
        </w:div>
        <w:div w:id="1493716842">
          <w:marLeft w:val="0"/>
          <w:marRight w:val="0"/>
          <w:marTop w:val="0"/>
          <w:marBottom w:val="0"/>
          <w:divBdr>
            <w:top w:val="none" w:sz="0" w:space="0" w:color="auto"/>
            <w:left w:val="none" w:sz="0" w:space="0" w:color="auto"/>
            <w:bottom w:val="none" w:sz="0" w:space="0" w:color="auto"/>
            <w:right w:val="none" w:sz="0" w:space="0" w:color="auto"/>
          </w:divBdr>
        </w:div>
        <w:div w:id="1092093966">
          <w:marLeft w:val="0"/>
          <w:marRight w:val="0"/>
          <w:marTop w:val="0"/>
          <w:marBottom w:val="0"/>
          <w:divBdr>
            <w:top w:val="none" w:sz="0" w:space="0" w:color="auto"/>
            <w:left w:val="none" w:sz="0" w:space="0" w:color="auto"/>
            <w:bottom w:val="none" w:sz="0" w:space="0" w:color="auto"/>
            <w:right w:val="none" w:sz="0" w:space="0" w:color="auto"/>
          </w:divBdr>
        </w:div>
        <w:div w:id="2128698763">
          <w:marLeft w:val="0"/>
          <w:marRight w:val="0"/>
          <w:marTop w:val="0"/>
          <w:marBottom w:val="0"/>
          <w:divBdr>
            <w:top w:val="none" w:sz="0" w:space="0" w:color="auto"/>
            <w:left w:val="none" w:sz="0" w:space="0" w:color="auto"/>
            <w:bottom w:val="none" w:sz="0" w:space="0" w:color="auto"/>
            <w:right w:val="none" w:sz="0" w:space="0" w:color="auto"/>
          </w:divBdr>
        </w:div>
        <w:div w:id="1093160419">
          <w:marLeft w:val="0"/>
          <w:marRight w:val="0"/>
          <w:marTop w:val="0"/>
          <w:marBottom w:val="0"/>
          <w:divBdr>
            <w:top w:val="none" w:sz="0" w:space="0" w:color="auto"/>
            <w:left w:val="none" w:sz="0" w:space="0" w:color="auto"/>
            <w:bottom w:val="none" w:sz="0" w:space="0" w:color="auto"/>
            <w:right w:val="none" w:sz="0" w:space="0" w:color="auto"/>
          </w:divBdr>
        </w:div>
        <w:div w:id="392430996">
          <w:marLeft w:val="0"/>
          <w:marRight w:val="0"/>
          <w:marTop w:val="0"/>
          <w:marBottom w:val="0"/>
          <w:divBdr>
            <w:top w:val="none" w:sz="0" w:space="0" w:color="auto"/>
            <w:left w:val="none" w:sz="0" w:space="0" w:color="auto"/>
            <w:bottom w:val="none" w:sz="0" w:space="0" w:color="auto"/>
            <w:right w:val="none" w:sz="0" w:space="0" w:color="auto"/>
          </w:divBdr>
        </w:div>
        <w:div w:id="1992177427">
          <w:marLeft w:val="0"/>
          <w:marRight w:val="0"/>
          <w:marTop w:val="0"/>
          <w:marBottom w:val="0"/>
          <w:divBdr>
            <w:top w:val="none" w:sz="0" w:space="0" w:color="auto"/>
            <w:left w:val="none" w:sz="0" w:space="0" w:color="auto"/>
            <w:bottom w:val="none" w:sz="0" w:space="0" w:color="auto"/>
            <w:right w:val="none" w:sz="0" w:space="0" w:color="auto"/>
          </w:divBdr>
        </w:div>
        <w:div w:id="2003242360">
          <w:marLeft w:val="0"/>
          <w:marRight w:val="0"/>
          <w:marTop w:val="0"/>
          <w:marBottom w:val="0"/>
          <w:divBdr>
            <w:top w:val="none" w:sz="0" w:space="0" w:color="auto"/>
            <w:left w:val="none" w:sz="0" w:space="0" w:color="auto"/>
            <w:bottom w:val="none" w:sz="0" w:space="0" w:color="auto"/>
            <w:right w:val="none" w:sz="0" w:space="0" w:color="auto"/>
          </w:divBdr>
        </w:div>
        <w:div w:id="1043793026">
          <w:marLeft w:val="0"/>
          <w:marRight w:val="0"/>
          <w:marTop w:val="0"/>
          <w:marBottom w:val="0"/>
          <w:divBdr>
            <w:top w:val="none" w:sz="0" w:space="0" w:color="auto"/>
            <w:left w:val="none" w:sz="0" w:space="0" w:color="auto"/>
            <w:bottom w:val="none" w:sz="0" w:space="0" w:color="auto"/>
            <w:right w:val="none" w:sz="0" w:space="0" w:color="auto"/>
          </w:divBdr>
        </w:div>
        <w:div w:id="1880894431">
          <w:marLeft w:val="0"/>
          <w:marRight w:val="0"/>
          <w:marTop w:val="0"/>
          <w:marBottom w:val="0"/>
          <w:divBdr>
            <w:top w:val="none" w:sz="0" w:space="0" w:color="auto"/>
            <w:left w:val="none" w:sz="0" w:space="0" w:color="auto"/>
            <w:bottom w:val="none" w:sz="0" w:space="0" w:color="auto"/>
            <w:right w:val="none" w:sz="0" w:space="0" w:color="auto"/>
          </w:divBdr>
        </w:div>
        <w:div w:id="433091801">
          <w:marLeft w:val="0"/>
          <w:marRight w:val="0"/>
          <w:marTop w:val="0"/>
          <w:marBottom w:val="0"/>
          <w:divBdr>
            <w:top w:val="none" w:sz="0" w:space="0" w:color="auto"/>
            <w:left w:val="none" w:sz="0" w:space="0" w:color="auto"/>
            <w:bottom w:val="none" w:sz="0" w:space="0" w:color="auto"/>
            <w:right w:val="none" w:sz="0" w:space="0" w:color="auto"/>
          </w:divBdr>
        </w:div>
        <w:div w:id="1682006147">
          <w:marLeft w:val="0"/>
          <w:marRight w:val="0"/>
          <w:marTop w:val="0"/>
          <w:marBottom w:val="0"/>
          <w:divBdr>
            <w:top w:val="none" w:sz="0" w:space="0" w:color="auto"/>
            <w:left w:val="none" w:sz="0" w:space="0" w:color="auto"/>
            <w:bottom w:val="none" w:sz="0" w:space="0" w:color="auto"/>
            <w:right w:val="none" w:sz="0" w:space="0" w:color="auto"/>
          </w:divBdr>
        </w:div>
        <w:div w:id="613904705">
          <w:marLeft w:val="0"/>
          <w:marRight w:val="0"/>
          <w:marTop w:val="0"/>
          <w:marBottom w:val="0"/>
          <w:divBdr>
            <w:top w:val="none" w:sz="0" w:space="0" w:color="auto"/>
            <w:left w:val="none" w:sz="0" w:space="0" w:color="auto"/>
            <w:bottom w:val="none" w:sz="0" w:space="0" w:color="auto"/>
            <w:right w:val="none" w:sz="0" w:space="0" w:color="auto"/>
          </w:divBdr>
        </w:div>
        <w:div w:id="1761635278">
          <w:marLeft w:val="0"/>
          <w:marRight w:val="0"/>
          <w:marTop w:val="0"/>
          <w:marBottom w:val="0"/>
          <w:divBdr>
            <w:top w:val="none" w:sz="0" w:space="0" w:color="auto"/>
            <w:left w:val="none" w:sz="0" w:space="0" w:color="auto"/>
            <w:bottom w:val="none" w:sz="0" w:space="0" w:color="auto"/>
            <w:right w:val="none" w:sz="0" w:space="0" w:color="auto"/>
          </w:divBdr>
        </w:div>
        <w:div w:id="1986662829">
          <w:marLeft w:val="0"/>
          <w:marRight w:val="0"/>
          <w:marTop w:val="0"/>
          <w:marBottom w:val="0"/>
          <w:divBdr>
            <w:top w:val="none" w:sz="0" w:space="0" w:color="auto"/>
            <w:left w:val="none" w:sz="0" w:space="0" w:color="auto"/>
            <w:bottom w:val="none" w:sz="0" w:space="0" w:color="auto"/>
            <w:right w:val="none" w:sz="0" w:space="0" w:color="auto"/>
          </w:divBdr>
        </w:div>
        <w:div w:id="890731292">
          <w:marLeft w:val="0"/>
          <w:marRight w:val="0"/>
          <w:marTop w:val="0"/>
          <w:marBottom w:val="0"/>
          <w:divBdr>
            <w:top w:val="none" w:sz="0" w:space="0" w:color="auto"/>
            <w:left w:val="none" w:sz="0" w:space="0" w:color="auto"/>
            <w:bottom w:val="none" w:sz="0" w:space="0" w:color="auto"/>
            <w:right w:val="none" w:sz="0" w:space="0" w:color="auto"/>
          </w:divBdr>
        </w:div>
        <w:div w:id="2101951856">
          <w:marLeft w:val="0"/>
          <w:marRight w:val="0"/>
          <w:marTop w:val="0"/>
          <w:marBottom w:val="0"/>
          <w:divBdr>
            <w:top w:val="none" w:sz="0" w:space="0" w:color="auto"/>
            <w:left w:val="none" w:sz="0" w:space="0" w:color="auto"/>
            <w:bottom w:val="none" w:sz="0" w:space="0" w:color="auto"/>
            <w:right w:val="none" w:sz="0" w:space="0" w:color="auto"/>
          </w:divBdr>
        </w:div>
        <w:div w:id="2112779275">
          <w:marLeft w:val="0"/>
          <w:marRight w:val="0"/>
          <w:marTop w:val="0"/>
          <w:marBottom w:val="0"/>
          <w:divBdr>
            <w:top w:val="none" w:sz="0" w:space="0" w:color="auto"/>
            <w:left w:val="none" w:sz="0" w:space="0" w:color="auto"/>
            <w:bottom w:val="none" w:sz="0" w:space="0" w:color="auto"/>
            <w:right w:val="none" w:sz="0" w:space="0" w:color="auto"/>
          </w:divBdr>
        </w:div>
        <w:div w:id="2005934472">
          <w:marLeft w:val="0"/>
          <w:marRight w:val="0"/>
          <w:marTop w:val="0"/>
          <w:marBottom w:val="0"/>
          <w:divBdr>
            <w:top w:val="none" w:sz="0" w:space="0" w:color="auto"/>
            <w:left w:val="none" w:sz="0" w:space="0" w:color="auto"/>
            <w:bottom w:val="none" w:sz="0" w:space="0" w:color="auto"/>
            <w:right w:val="none" w:sz="0" w:space="0" w:color="auto"/>
          </w:divBdr>
        </w:div>
        <w:div w:id="1660114124">
          <w:marLeft w:val="0"/>
          <w:marRight w:val="0"/>
          <w:marTop w:val="0"/>
          <w:marBottom w:val="0"/>
          <w:divBdr>
            <w:top w:val="none" w:sz="0" w:space="0" w:color="auto"/>
            <w:left w:val="none" w:sz="0" w:space="0" w:color="auto"/>
            <w:bottom w:val="none" w:sz="0" w:space="0" w:color="auto"/>
            <w:right w:val="none" w:sz="0" w:space="0" w:color="auto"/>
          </w:divBdr>
        </w:div>
        <w:div w:id="755438533">
          <w:marLeft w:val="0"/>
          <w:marRight w:val="0"/>
          <w:marTop w:val="0"/>
          <w:marBottom w:val="0"/>
          <w:divBdr>
            <w:top w:val="none" w:sz="0" w:space="0" w:color="auto"/>
            <w:left w:val="none" w:sz="0" w:space="0" w:color="auto"/>
            <w:bottom w:val="none" w:sz="0" w:space="0" w:color="auto"/>
            <w:right w:val="none" w:sz="0" w:space="0" w:color="auto"/>
          </w:divBdr>
        </w:div>
        <w:div w:id="194195649">
          <w:marLeft w:val="0"/>
          <w:marRight w:val="0"/>
          <w:marTop w:val="0"/>
          <w:marBottom w:val="0"/>
          <w:divBdr>
            <w:top w:val="none" w:sz="0" w:space="0" w:color="auto"/>
            <w:left w:val="none" w:sz="0" w:space="0" w:color="auto"/>
            <w:bottom w:val="none" w:sz="0" w:space="0" w:color="auto"/>
            <w:right w:val="none" w:sz="0" w:space="0" w:color="auto"/>
          </w:divBdr>
        </w:div>
        <w:div w:id="1671758183">
          <w:marLeft w:val="0"/>
          <w:marRight w:val="0"/>
          <w:marTop w:val="0"/>
          <w:marBottom w:val="0"/>
          <w:divBdr>
            <w:top w:val="none" w:sz="0" w:space="0" w:color="auto"/>
            <w:left w:val="none" w:sz="0" w:space="0" w:color="auto"/>
            <w:bottom w:val="none" w:sz="0" w:space="0" w:color="auto"/>
            <w:right w:val="none" w:sz="0" w:space="0" w:color="auto"/>
          </w:divBdr>
        </w:div>
        <w:div w:id="1580477784">
          <w:marLeft w:val="0"/>
          <w:marRight w:val="0"/>
          <w:marTop w:val="0"/>
          <w:marBottom w:val="0"/>
          <w:divBdr>
            <w:top w:val="none" w:sz="0" w:space="0" w:color="auto"/>
            <w:left w:val="none" w:sz="0" w:space="0" w:color="auto"/>
            <w:bottom w:val="none" w:sz="0" w:space="0" w:color="auto"/>
            <w:right w:val="none" w:sz="0" w:space="0" w:color="auto"/>
          </w:divBdr>
        </w:div>
        <w:div w:id="392580375">
          <w:marLeft w:val="0"/>
          <w:marRight w:val="0"/>
          <w:marTop w:val="0"/>
          <w:marBottom w:val="0"/>
          <w:divBdr>
            <w:top w:val="none" w:sz="0" w:space="0" w:color="auto"/>
            <w:left w:val="none" w:sz="0" w:space="0" w:color="auto"/>
            <w:bottom w:val="none" w:sz="0" w:space="0" w:color="auto"/>
            <w:right w:val="none" w:sz="0" w:space="0" w:color="auto"/>
          </w:divBdr>
        </w:div>
        <w:div w:id="2125953402">
          <w:marLeft w:val="0"/>
          <w:marRight w:val="0"/>
          <w:marTop w:val="0"/>
          <w:marBottom w:val="0"/>
          <w:divBdr>
            <w:top w:val="none" w:sz="0" w:space="0" w:color="auto"/>
            <w:left w:val="none" w:sz="0" w:space="0" w:color="auto"/>
            <w:bottom w:val="none" w:sz="0" w:space="0" w:color="auto"/>
            <w:right w:val="none" w:sz="0" w:space="0" w:color="auto"/>
          </w:divBdr>
        </w:div>
        <w:div w:id="1479687741">
          <w:marLeft w:val="0"/>
          <w:marRight w:val="0"/>
          <w:marTop w:val="0"/>
          <w:marBottom w:val="0"/>
          <w:divBdr>
            <w:top w:val="none" w:sz="0" w:space="0" w:color="auto"/>
            <w:left w:val="none" w:sz="0" w:space="0" w:color="auto"/>
            <w:bottom w:val="none" w:sz="0" w:space="0" w:color="auto"/>
            <w:right w:val="none" w:sz="0" w:space="0" w:color="auto"/>
          </w:divBdr>
        </w:div>
        <w:div w:id="1004941315">
          <w:marLeft w:val="0"/>
          <w:marRight w:val="0"/>
          <w:marTop w:val="0"/>
          <w:marBottom w:val="0"/>
          <w:divBdr>
            <w:top w:val="none" w:sz="0" w:space="0" w:color="auto"/>
            <w:left w:val="none" w:sz="0" w:space="0" w:color="auto"/>
            <w:bottom w:val="none" w:sz="0" w:space="0" w:color="auto"/>
            <w:right w:val="none" w:sz="0" w:space="0" w:color="auto"/>
          </w:divBdr>
        </w:div>
        <w:div w:id="2066565255">
          <w:marLeft w:val="0"/>
          <w:marRight w:val="0"/>
          <w:marTop w:val="0"/>
          <w:marBottom w:val="0"/>
          <w:divBdr>
            <w:top w:val="none" w:sz="0" w:space="0" w:color="auto"/>
            <w:left w:val="none" w:sz="0" w:space="0" w:color="auto"/>
            <w:bottom w:val="none" w:sz="0" w:space="0" w:color="auto"/>
            <w:right w:val="none" w:sz="0" w:space="0" w:color="auto"/>
          </w:divBdr>
        </w:div>
        <w:div w:id="53698292">
          <w:marLeft w:val="0"/>
          <w:marRight w:val="0"/>
          <w:marTop w:val="0"/>
          <w:marBottom w:val="0"/>
          <w:divBdr>
            <w:top w:val="none" w:sz="0" w:space="0" w:color="auto"/>
            <w:left w:val="none" w:sz="0" w:space="0" w:color="auto"/>
            <w:bottom w:val="none" w:sz="0" w:space="0" w:color="auto"/>
            <w:right w:val="none" w:sz="0" w:space="0" w:color="auto"/>
          </w:divBdr>
        </w:div>
        <w:div w:id="1602296944">
          <w:marLeft w:val="0"/>
          <w:marRight w:val="0"/>
          <w:marTop w:val="0"/>
          <w:marBottom w:val="0"/>
          <w:divBdr>
            <w:top w:val="none" w:sz="0" w:space="0" w:color="auto"/>
            <w:left w:val="none" w:sz="0" w:space="0" w:color="auto"/>
            <w:bottom w:val="none" w:sz="0" w:space="0" w:color="auto"/>
            <w:right w:val="none" w:sz="0" w:space="0" w:color="auto"/>
          </w:divBdr>
        </w:div>
        <w:div w:id="2067291302">
          <w:marLeft w:val="0"/>
          <w:marRight w:val="0"/>
          <w:marTop w:val="0"/>
          <w:marBottom w:val="0"/>
          <w:divBdr>
            <w:top w:val="none" w:sz="0" w:space="0" w:color="auto"/>
            <w:left w:val="none" w:sz="0" w:space="0" w:color="auto"/>
            <w:bottom w:val="none" w:sz="0" w:space="0" w:color="auto"/>
            <w:right w:val="none" w:sz="0" w:space="0" w:color="auto"/>
          </w:divBdr>
        </w:div>
        <w:div w:id="1611858234">
          <w:marLeft w:val="0"/>
          <w:marRight w:val="0"/>
          <w:marTop w:val="0"/>
          <w:marBottom w:val="0"/>
          <w:divBdr>
            <w:top w:val="none" w:sz="0" w:space="0" w:color="auto"/>
            <w:left w:val="none" w:sz="0" w:space="0" w:color="auto"/>
            <w:bottom w:val="none" w:sz="0" w:space="0" w:color="auto"/>
            <w:right w:val="none" w:sz="0" w:space="0" w:color="auto"/>
          </w:divBdr>
        </w:div>
        <w:div w:id="98648577">
          <w:marLeft w:val="0"/>
          <w:marRight w:val="0"/>
          <w:marTop w:val="0"/>
          <w:marBottom w:val="0"/>
          <w:divBdr>
            <w:top w:val="none" w:sz="0" w:space="0" w:color="auto"/>
            <w:left w:val="none" w:sz="0" w:space="0" w:color="auto"/>
            <w:bottom w:val="none" w:sz="0" w:space="0" w:color="auto"/>
            <w:right w:val="none" w:sz="0" w:space="0" w:color="auto"/>
          </w:divBdr>
        </w:div>
        <w:div w:id="1114641196">
          <w:marLeft w:val="0"/>
          <w:marRight w:val="0"/>
          <w:marTop w:val="0"/>
          <w:marBottom w:val="0"/>
          <w:divBdr>
            <w:top w:val="none" w:sz="0" w:space="0" w:color="auto"/>
            <w:left w:val="none" w:sz="0" w:space="0" w:color="auto"/>
            <w:bottom w:val="none" w:sz="0" w:space="0" w:color="auto"/>
            <w:right w:val="none" w:sz="0" w:space="0" w:color="auto"/>
          </w:divBdr>
        </w:div>
        <w:div w:id="277300185">
          <w:marLeft w:val="0"/>
          <w:marRight w:val="0"/>
          <w:marTop w:val="0"/>
          <w:marBottom w:val="0"/>
          <w:divBdr>
            <w:top w:val="none" w:sz="0" w:space="0" w:color="auto"/>
            <w:left w:val="none" w:sz="0" w:space="0" w:color="auto"/>
            <w:bottom w:val="none" w:sz="0" w:space="0" w:color="auto"/>
            <w:right w:val="none" w:sz="0" w:space="0" w:color="auto"/>
          </w:divBdr>
        </w:div>
        <w:div w:id="2056738650">
          <w:marLeft w:val="0"/>
          <w:marRight w:val="0"/>
          <w:marTop w:val="0"/>
          <w:marBottom w:val="0"/>
          <w:divBdr>
            <w:top w:val="none" w:sz="0" w:space="0" w:color="auto"/>
            <w:left w:val="none" w:sz="0" w:space="0" w:color="auto"/>
            <w:bottom w:val="none" w:sz="0" w:space="0" w:color="auto"/>
            <w:right w:val="none" w:sz="0" w:space="0" w:color="auto"/>
          </w:divBdr>
        </w:div>
        <w:div w:id="747729517">
          <w:marLeft w:val="0"/>
          <w:marRight w:val="0"/>
          <w:marTop w:val="0"/>
          <w:marBottom w:val="0"/>
          <w:divBdr>
            <w:top w:val="none" w:sz="0" w:space="0" w:color="auto"/>
            <w:left w:val="none" w:sz="0" w:space="0" w:color="auto"/>
            <w:bottom w:val="none" w:sz="0" w:space="0" w:color="auto"/>
            <w:right w:val="none" w:sz="0" w:space="0" w:color="auto"/>
          </w:divBdr>
        </w:div>
        <w:div w:id="1949509610">
          <w:marLeft w:val="0"/>
          <w:marRight w:val="0"/>
          <w:marTop w:val="0"/>
          <w:marBottom w:val="0"/>
          <w:divBdr>
            <w:top w:val="none" w:sz="0" w:space="0" w:color="auto"/>
            <w:left w:val="none" w:sz="0" w:space="0" w:color="auto"/>
            <w:bottom w:val="none" w:sz="0" w:space="0" w:color="auto"/>
            <w:right w:val="none" w:sz="0" w:space="0" w:color="auto"/>
          </w:divBdr>
        </w:div>
        <w:div w:id="1173107433">
          <w:marLeft w:val="0"/>
          <w:marRight w:val="0"/>
          <w:marTop w:val="0"/>
          <w:marBottom w:val="0"/>
          <w:divBdr>
            <w:top w:val="none" w:sz="0" w:space="0" w:color="auto"/>
            <w:left w:val="none" w:sz="0" w:space="0" w:color="auto"/>
            <w:bottom w:val="none" w:sz="0" w:space="0" w:color="auto"/>
            <w:right w:val="none" w:sz="0" w:space="0" w:color="auto"/>
          </w:divBdr>
        </w:div>
        <w:div w:id="448860710">
          <w:marLeft w:val="0"/>
          <w:marRight w:val="0"/>
          <w:marTop w:val="0"/>
          <w:marBottom w:val="0"/>
          <w:divBdr>
            <w:top w:val="none" w:sz="0" w:space="0" w:color="auto"/>
            <w:left w:val="none" w:sz="0" w:space="0" w:color="auto"/>
            <w:bottom w:val="none" w:sz="0" w:space="0" w:color="auto"/>
            <w:right w:val="none" w:sz="0" w:space="0" w:color="auto"/>
          </w:divBdr>
        </w:div>
        <w:div w:id="1489130247">
          <w:marLeft w:val="0"/>
          <w:marRight w:val="0"/>
          <w:marTop w:val="0"/>
          <w:marBottom w:val="0"/>
          <w:divBdr>
            <w:top w:val="none" w:sz="0" w:space="0" w:color="auto"/>
            <w:left w:val="none" w:sz="0" w:space="0" w:color="auto"/>
            <w:bottom w:val="none" w:sz="0" w:space="0" w:color="auto"/>
            <w:right w:val="none" w:sz="0" w:space="0" w:color="auto"/>
          </w:divBdr>
        </w:div>
        <w:div w:id="1483280024">
          <w:marLeft w:val="0"/>
          <w:marRight w:val="0"/>
          <w:marTop w:val="0"/>
          <w:marBottom w:val="0"/>
          <w:divBdr>
            <w:top w:val="none" w:sz="0" w:space="0" w:color="auto"/>
            <w:left w:val="none" w:sz="0" w:space="0" w:color="auto"/>
            <w:bottom w:val="none" w:sz="0" w:space="0" w:color="auto"/>
            <w:right w:val="none" w:sz="0" w:space="0" w:color="auto"/>
          </w:divBdr>
        </w:div>
        <w:div w:id="1589346269">
          <w:marLeft w:val="0"/>
          <w:marRight w:val="0"/>
          <w:marTop w:val="0"/>
          <w:marBottom w:val="0"/>
          <w:divBdr>
            <w:top w:val="none" w:sz="0" w:space="0" w:color="auto"/>
            <w:left w:val="none" w:sz="0" w:space="0" w:color="auto"/>
            <w:bottom w:val="none" w:sz="0" w:space="0" w:color="auto"/>
            <w:right w:val="none" w:sz="0" w:space="0" w:color="auto"/>
          </w:divBdr>
        </w:div>
        <w:div w:id="1781561978">
          <w:marLeft w:val="0"/>
          <w:marRight w:val="0"/>
          <w:marTop w:val="0"/>
          <w:marBottom w:val="0"/>
          <w:divBdr>
            <w:top w:val="none" w:sz="0" w:space="0" w:color="auto"/>
            <w:left w:val="none" w:sz="0" w:space="0" w:color="auto"/>
            <w:bottom w:val="none" w:sz="0" w:space="0" w:color="auto"/>
            <w:right w:val="none" w:sz="0" w:space="0" w:color="auto"/>
          </w:divBdr>
        </w:div>
        <w:div w:id="1381050913">
          <w:marLeft w:val="0"/>
          <w:marRight w:val="0"/>
          <w:marTop w:val="0"/>
          <w:marBottom w:val="0"/>
          <w:divBdr>
            <w:top w:val="none" w:sz="0" w:space="0" w:color="auto"/>
            <w:left w:val="none" w:sz="0" w:space="0" w:color="auto"/>
            <w:bottom w:val="none" w:sz="0" w:space="0" w:color="auto"/>
            <w:right w:val="none" w:sz="0" w:space="0" w:color="auto"/>
          </w:divBdr>
        </w:div>
        <w:div w:id="1389768714">
          <w:marLeft w:val="0"/>
          <w:marRight w:val="0"/>
          <w:marTop w:val="0"/>
          <w:marBottom w:val="0"/>
          <w:divBdr>
            <w:top w:val="none" w:sz="0" w:space="0" w:color="auto"/>
            <w:left w:val="none" w:sz="0" w:space="0" w:color="auto"/>
            <w:bottom w:val="none" w:sz="0" w:space="0" w:color="auto"/>
            <w:right w:val="none" w:sz="0" w:space="0" w:color="auto"/>
          </w:divBdr>
        </w:div>
        <w:div w:id="2001614651">
          <w:marLeft w:val="0"/>
          <w:marRight w:val="0"/>
          <w:marTop w:val="0"/>
          <w:marBottom w:val="0"/>
          <w:divBdr>
            <w:top w:val="none" w:sz="0" w:space="0" w:color="auto"/>
            <w:left w:val="none" w:sz="0" w:space="0" w:color="auto"/>
            <w:bottom w:val="none" w:sz="0" w:space="0" w:color="auto"/>
            <w:right w:val="none" w:sz="0" w:space="0" w:color="auto"/>
          </w:divBdr>
        </w:div>
        <w:div w:id="1806652462">
          <w:marLeft w:val="0"/>
          <w:marRight w:val="0"/>
          <w:marTop w:val="0"/>
          <w:marBottom w:val="0"/>
          <w:divBdr>
            <w:top w:val="none" w:sz="0" w:space="0" w:color="auto"/>
            <w:left w:val="none" w:sz="0" w:space="0" w:color="auto"/>
            <w:bottom w:val="none" w:sz="0" w:space="0" w:color="auto"/>
            <w:right w:val="none" w:sz="0" w:space="0" w:color="auto"/>
          </w:divBdr>
        </w:div>
        <w:div w:id="276762324">
          <w:marLeft w:val="0"/>
          <w:marRight w:val="0"/>
          <w:marTop w:val="0"/>
          <w:marBottom w:val="0"/>
          <w:divBdr>
            <w:top w:val="none" w:sz="0" w:space="0" w:color="auto"/>
            <w:left w:val="none" w:sz="0" w:space="0" w:color="auto"/>
            <w:bottom w:val="none" w:sz="0" w:space="0" w:color="auto"/>
            <w:right w:val="none" w:sz="0" w:space="0" w:color="auto"/>
          </w:divBdr>
        </w:div>
        <w:div w:id="1739136079">
          <w:marLeft w:val="0"/>
          <w:marRight w:val="0"/>
          <w:marTop w:val="0"/>
          <w:marBottom w:val="0"/>
          <w:divBdr>
            <w:top w:val="none" w:sz="0" w:space="0" w:color="auto"/>
            <w:left w:val="none" w:sz="0" w:space="0" w:color="auto"/>
            <w:bottom w:val="none" w:sz="0" w:space="0" w:color="auto"/>
            <w:right w:val="none" w:sz="0" w:space="0" w:color="auto"/>
          </w:divBdr>
        </w:div>
        <w:div w:id="386758955">
          <w:marLeft w:val="0"/>
          <w:marRight w:val="0"/>
          <w:marTop w:val="0"/>
          <w:marBottom w:val="0"/>
          <w:divBdr>
            <w:top w:val="none" w:sz="0" w:space="0" w:color="auto"/>
            <w:left w:val="none" w:sz="0" w:space="0" w:color="auto"/>
            <w:bottom w:val="none" w:sz="0" w:space="0" w:color="auto"/>
            <w:right w:val="none" w:sz="0" w:space="0" w:color="auto"/>
          </w:divBdr>
        </w:div>
        <w:div w:id="322246558">
          <w:marLeft w:val="0"/>
          <w:marRight w:val="0"/>
          <w:marTop w:val="0"/>
          <w:marBottom w:val="0"/>
          <w:divBdr>
            <w:top w:val="none" w:sz="0" w:space="0" w:color="auto"/>
            <w:left w:val="none" w:sz="0" w:space="0" w:color="auto"/>
            <w:bottom w:val="none" w:sz="0" w:space="0" w:color="auto"/>
            <w:right w:val="none" w:sz="0" w:space="0" w:color="auto"/>
          </w:divBdr>
        </w:div>
        <w:div w:id="103353782">
          <w:marLeft w:val="0"/>
          <w:marRight w:val="0"/>
          <w:marTop w:val="0"/>
          <w:marBottom w:val="0"/>
          <w:divBdr>
            <w:top w:val="none" w:sz="0" w:space="0" w:color="auto"/>
            <w:left w:val="none" w:sz="0" w:space="0" w:color="auto"/>
            <w:bottom w:val="none" w:sz="0" w:space="0" w:color="auto"/>
            <w:right w:val="none" w:sz="0" w:space="0" w:color="auto"/>
          </w:divBdr>
        </w:div>
        <w:div w:id="485056398">
          <w:marLeft w:val="0"/>
          <w:marRight w:val="0"/>
          <w:marTop w:val="0"/>
          <w:marBottom w:val="0"/>
          <w:divBdr>
            <w:top w:val="none" w:sz="0" w:space="0" w:color="auto"/>
            <w:left w:val="none" w:sz="0" w:space="0" w:color="auto"/>
            <w:bottom w:val="none" w:sz="0" w:space="0" w:color="auto"/>
            <w:right w:val="none" w:sz="0" w:space="0" w:color="auto"/>
          </w:divBdr>
        </w:div>
        <w:div w:id="1721786836">
          <w:marLeft w:val="0"/>
          <w:marRight w:val="0"/>
          <w:marTop w:val="0"/>
          <w:marBottom w:val="0"/>
          <w:divBdr>
            <w:top w:val="none" w:sz="0" w:space="0" w:color="auto"/>
            <w:left w:val="none" w:sz="0" w:space="0" w:color="auto"/>
            <w:bottom w:val="none" w:sz="0" w:space="0" w:color="auto"/>
            <w:right w:val="none" w:sz="0" w:space="0" w:color="auto"/>
          </w:divBdr>
        </w:div>
        <w:div w:id="482696058">
          <w:marLeft w:val="0"/>
          <w:marRight w:val="0"/>
          <w:marTop w:val="0"/>
          <w:marBottom w:val="0"/>
          <w:divBdr>
            <w:top w:val="none" w:sz="0" w:space="0" w:color="auto"/>
            <w:left w:val="none" w:sz="0" w:space="0" w:color="auto"/>
            <w:bottom w:val="none" w:sz="0" w:space="0" w:color="auto"/>
            <w:right w:val="none" w:sz="0" w:space="0" w:color="auto"/>
          </w:divBdr>
        </w:div>
        <w:div w:id="1754663011">
          <w:marLeft w:val="0"/>
          <w:marRight w:val="0"/>
          <w:marTop w:val="0"/>
          <w:marBottom w:val="0"/>
          <w:divBdr>
            <w:top w:val="none" w:sz="0" w:space="0" w:color="auto"/>
            <w:left w:val="none" w:sz="0" w:space="0" w:color="auto"/>
            <w:bottom w:val="none" w:sz="0" w:space="0" w:color="auto"/>
            <w:right w:val="none" w:sz="0" w:space="0" w:color="auto"/>
          </w:divBdr>
        </w:div>
        <w:div w:id="1286542619">
          <w:marLeft w:val="0"/>
          <w:marRight w:val="0"/>
          <w:marTop w:val="0"/>
          <w:marBottom w:val="0"/>
          <w:divBdr>
            <w:top w:val="none" w:sz="0" w:space="0" w:color="auto"/>
            <w:left w:val="none" w:sz="0" w:space="0" w:color="auto"/>
            <w:bottom w:val="none" w:sz="0" w:space="0" w:color="auto"/>
            <w:right w:val="none" w:sz="0" w:space="0" w:color="auto"/>
          </w:divBdr>
        </w:div>
        <w:div w:id="1246644114">
          <w:marLeft w:val="0"/>
          <w:marRight w:val="0"/>
          <w:marTop w:val="0"/>
          <w:marBottom w:val="0"/>
          <w:divBdr>
            <w:top w:val="none" w:sz="0" w:space="0" w:color="auto"/>
            <w:left w:val="none" w:sz="0" w:space="0" w:color="auto"/>
            <w:bottom w:val="none" w:sz="0" w:space="0" w:color="auto"/>
            <w:right w:val="none" w:sz="0" w:space="0" w:color="auto"/>
          </w:divBdr>
        </w:div>
        <w:div w:id="1087649046">
          <w:marLeft w:val="0"/>
          <w:marRight w:val="0"/>
          <w:marTop w:val="0"/>
          <w:marBottom w:val="0"/>
          <w:divBdr>
            <w:top w:val="none" w:sz="0" w:space="0" w:color="auto"/>
            <w:left w:val="none" w:sz="0" w:space="0" w:color="auto"/>
            <w:bottom w:val="none" w:sz="0" w:space="0" w:color="auto"/>
            <w:right w:val="none" w:sz="0" w:space="0" w:color="auto"/>
          </w:divBdr>
        </w:div>
        <w:div w:id="712117330">
          <w:marLeft w:val="0"/>
          <w:marRight w:val="0"/>
          <w:marTop w:val="0"/>
          <w:marBottom w:val="0"/>
          <w:divBdr>
            <w:top w:val="none" w:sz="0" w:space="0" w:color="auto"/>
            <w:left w:val="none" w:sz="0" w:space="0" w:color="auto"/>
            <w:bottom w:val="none" w:sz="0" w:space="0" w:color="auto"/>
            <w:right w:val="none" w:sz="0" w:space="0" w:color="auto"/>
          </w:divBdr>
        </w:div>
        <w:div w:id="661470698">
          <w:marLeft w:val="0"/>
          <w:marRight w:val="0"/>
          <w:marTop w:val="0"/>
          <w:marBottom w:val="0"/>
          <w:divBdr>
            <w:top w:val="none" w:sz="0" w:space="0" w:color="auto"/>
            <w:left w:val="none" w:sz="0" w:space="0" w:color="auto"/>
            <w:bottom w:val="none" w:sz="0" w:space="0" w:color="auto"/>
            <w:right w:val="none" w:sz="0" w:space="0" w:color="auto"/>
          </w:divBdr>
        </w:div>
        <w:div w:id="1119226727">
          <w:marLeft w:val="0"/>
          <w:marRight w:val="0"/>
          <w:marTop w:val="0"/>
          <w:marBottom w:val="0"/>
          <w:divBdr>
            <w:top w:val="none" w:sz="0" w:space="0" w:color="auto"/>
            <w:left w:val="none" w:sz="0" w:space="0" w:color="auto"/>
            <w:bottom w:val="none" w:sz="0" w:space="0" w:color="auto"/>
            <w:right w:val="none" w:sz="0" w:space="0" w:color="auto"/>
          </w:divBdr>
        </w:div>
        <w:div w:id="1867284402">
          <w:marLeft w:val="0"/>
          <w:marRight w:val="0"/>
          <w:marTop w:val="0"/>
          <w:marBottom w:val="0"/>
          <w:divBdr>
            <w:top w:val="none" w:sz="0" w:space="0" w:color="auto"/>
            <w:left w:val="none" w:sz="0" w:space="0" w:color="auto"/>
            <w:bottom w:val="none" w:sz="0" w:space="0" w:color="auto"/>
            <w:right w:val="none" w:sz="0" w:space="0" w:color="auto"/>
          </w:divBdr>
        </w:div>
        <w:div w:id="2006057247">
          <w:marLeft w:val="0"/>
          <w:marRight w:val="0"/>
          <w:marTop w:val="0"/>
          <w:marBottom w:val="0"/>
          <w:divBdr>
            <w:top w:val="none" w:sz="0" w:space="0" w:color="auto"/>
            <w:left w:val="none" w:sz="0" w:space="0" w:color="auto"/>
            <w:bottom w:val="none" w:sz="0" w:space="0" w:color="auto"/>
            <w:right w:val="none" w:sz="0" w:space="0" w:color="auto"/>
          </w:divBdr>
        </w:div>
        <w:div w:id="29649904">
          <w:marLeft w:val="0"/>
          <w:marRight w:val="0"/>
          <w:marTop w:val="0"/>
          <w:marBottom w:val="0"/>
          <w:divBdr>
            <w:top w:val="none" w:sz="0" w:space="0" w:color="auto"/>
            <w:left w:val="none" w:sz="0" w:space="0" w:color="auto"/>
            <w:bottom w:val="none" w:sz="0" w:space="0" w:color="auto"/>
            <w:right w:val="none" w:sz="0" w:space="0" w:color="auto"/>
          </w:divBdr>
        </w:div>
        <w:div w:id="171453315">
          <w:marLeft w:val="0"/>
          <w:marRight w:val="0"/>
          <w:marTop w:val="0"/>
          <w:marBottom w:val="0"/>
          <w:divBdr>
            <w:top w:val="none" w:sz="0" w:space="0" w:color="auto"/>
            <w:left w:val="none" w:sz="0" w:space="0" w:color="auto"/>
            <w:bottom w:val="none" w:sz="0" w:space="0" w:color="auto"/>
            <w:right w:val="none" w:sz="0" w:space="0" w:color="auto"/>
          </w:divBdr>
        </w:div>
        <w:div w:id="1306011761">
          <w:marLeft w:val="0"/>
          <w:marRight w:val="0"/>
          <w:marTop w:val="0"/>
          <w:marBottom w:val="0"/>
          <w:divBdr>
            <w:top w:val="none" w:sz="0" w:space="0" w:color="auto"/>
            <w:left w:val="none" w:sz="0" w:space="0" w:color="auto"/>
            <w:bottom w:val="none" w:sz="0" w:space="0" w:color="auto"/>
            <w:right w:val="none" w:sz="0" w:space="0" w:color="auto"/>
          </w:divBdr>
        </w:div>
        <w:div w:id="2146963459">
          <w:marLeft w:val="0"/>
          <w:marRight w:val="0"/>
          <w:marTop w:val="0"/>
          <w:marBottom w:val="0"/>
          <w:divBdr>
            <w:top w:val="none" w:sz="0" w:space="0" w:color="auto"/>
            <w:left w:val="none" w:sz="0" w:space="0" w:color="auto"/>
            <w:bottom w:val="none" w:sz="0" w:space="0" w:color="auto"/>
            <w:right w:val="none" w:sz="0" w:space="0" w:color="auto"/>
          </w:divBdr>
        </w:div>
        <w:div w:id="1427774331">
          <w:marLeft w:val="0"/>
          <w:marRight w:val="0"/>
          <w:marTop w:val="0"/>
          <w:marBottom w:val="0"/>
          <w:divBdr>
            <w:top w:val="none" w:sz="0" w:space="0" w:color="auto"/>
            <w:left w:val="none" w:sz="0" w:space="0" w:color="auto"/>
            <w:bottom w:val="none" w:sz="0" w:space="0" w:color="auto"/>
            <w:right w:val="none" w:sz="0" w:space="0" w:color="auto"/>
          </w:divBdr>
        </w:div>
        <w:div w:id="1139419500">
          <w:marLeft w:val="0"/>
          <w:marRight w:val="0"/>
          <w:marTop w:val="0"/>
          <w:marBottom w:val="0"/>
          <w:divBdr>
            <w:top w:val="none" w:sz="0" w:space="0" w:color="auto"/>
            <w:left w:val="none" w:sz="0" w:space="0" w:color="auto"/>
            <w:bottom w:val="none" w:sz="0" w:space="0" w:color="auto"/>
            <w:right w:val="none" w:sz="0" w:space="0" w:color="auto"/>
          </w:divBdr>
        </w:div>
        <w:div w:id="595021413">
          <w:marLeft w:val="0"/>
          <w:marRight w:val="0"/>
          <w:marTop w:val="0"/>
          <w:marBottom w:val="0"/>
          <w:divBdr>
            <w:top w:val="none" w:sz="0" w:space="0" w:color="auto"/>
            <w:left w:val="none" w:sz="0" w:space="0" w:color="auto"/>
            <w:bottom w:val="none" w:sz="0" w:space="0" w:color="auto"/>
            <w:right w:val="none" w:sz="0" w:space="0" w:color="auto"/>
          </w:divBdr>
        </w:div>
        <w:div w:id="147789118">
          <w:marLeft w:val="0"/>
          <w:marRight w:val="0"/>
          <w:marTop w:val="0"/>
          <w:marBottom w:val="0"/>
          <w:divBdr>
            <w:top w:val="none" w:sz="0" w:space="0" w:color="auto"/>
            <w:left w:val="none" w:sz="0" w:space="0" w:color="auto"/>
            <w:bottom w:val="none" w:sz="0" w:space="0" w:color="auto"/>
            <w:right w:val="none" w:sz="0" w:space="0" w:color="auto"/>
          </w:divBdr>
        </w:div>
        <w:div w:id="6834185">
          <w:marLeft w:val="0"/>
          <w:marRight w:val="0"/>
          <w:marTop w:val="0"/>
          <w:marBottom w:val="0"/>
          <w:divBdr>
            <w:top w:val="none" w:sz="0" w:space="0" w:color="auto"/>
            <w:left w:val="none" w:sz="0" w:space="0" w:color="auto"/>
            <w:bottom w:val="none" w:sz="0" w:space="0" w:color="auto"/>
            <w:right w:val="none" w:sz="0" w:space="0" w:color="auto"/>
          </w:divBdr>
        </w:div>
        <w:div w:id="742527584">
          <w:marLeft w:val="0"/>
          <w:marRight w:val="0"/>
          <w:marTop w:val="0"/>
          <w:marBottom w:val="0"/>
          <w:divBdr>
            <w:top w:val="none" w:sz="0" w:space="0" w:color="auto"/>
            <w:left w:val="none" w:sz="0" w:space="0" w:color="auto"/>
            <w:bottom w:val="none" w:sz="0" w:space="0" w:color="auto"/>
            <w:right w:val="none" w:sz="0" w:space="0" w:color="auto"/>
          </w:divBdr>
        </w:div>
        <w:div w:id="9261364">
          <w:marLeft w:val="0"/>
          <w:marRight w:val="0"/>
          <w:marTop w:val="0"/>
          <w:marBottom w:val="0"/>
          <w:divBdr>
            <w:top w:val="none" w:sz="0" w:space="0" w:color="auto"/>
            <w:left w:val="none" w:sz="0" w:space="0" w:color="auto"/>
            <w:bottom w:val="none" w:sz="0" w:space="0" w:color="auto"/>
            <w:right w:val="none" w:sz="0" w:space="0" w:color="auto"/>
          </w:divBdr>
        </w:div>
        <w:div w:id="1616912659">
          <w:marLeft w:val="0"/>
          <w:marRight w:val="0"/>
          <w:marTop w:val="0"/>
          <w:marBottom w:val="0"/>
          <w:divBdr>
            <w:top w:val="none" w:sz="0" w:space="0" w:color="auto"/>
            <w:left w:val="none" w:sz="0" w:space="0" w:color="auto"/>
            <w:bottom w:val="none" w:sz="0" w:space="0" w:color="auto"/>
            <w:right w:val="none" w:sz="0" w:space="0" w:color="auto"/>
          </w:divBdr>
        </w:div>
        <w:div w:id="1694651361">
          <w:marLeft w:val="0"/>
          <w:marRight w:val="0"/>
          <w:marTop w:val="0"/>
          <w:marBottom w:val="0"/>
          <w:divBdr>
            <w:top w:val="none" w:sz="0" w:space="0" w:color="auto"/>
            <w:left w:val="none" w:sz="0" w:space="0" w:color="auto"/>
            <w:bottom w:val="none" w:sz="0" w:space="0" w:color="auto"/>
            <w:right w:val="none" w:sz="0" w:space="0" w:color="auto"/>
          </w:divBdr>
        </w:div>
        <w:div w:id="1993366466">
          <w:marLeft w:val="0"/>
          <w:marRight w:val="0"/>
          <w:marTop w:val="0"/>
          <w:marBottom w:val="0"/>
          <w:divBdr>
            <w:top w:val="none" w:sz="0" w:space="0" w:color="auto"/>
            <w:left w:val="none" w:sz="0" w:space="0" w:color="auto"/>
            <w:bottom w:val="none" w:sz="0" w:space="0" w:color="auto"/>
            <w:right w:val="none" w:sz="0" w:space="0" w:color="auto"/>
          </w:divBdr>
        </w:div>
        <w:div w:id="993140021">
          <w:marLeft w:val="0"/>
          <w:marRight w:val="0"/>
          <w:marTop w:val="0"/>
          <w:marBottom w:val="0"/>
          <w:divBdr>
            <w:top w:val="none" w:sz="0" w:space="0" w:color="auto"/>
            <w:left w:val="none" w:sz="0" w:space="0" w:color="auto"/>
            <w:bottom w:val="none" w:sz="0" w:space="0" w:color="auto"/>
            <w:right w:val="none" w:sz="0" w:space="0" w:color="auto"/>
          </w:divBdr>
        </w:div>
        <w:div w:id="24604441">
          <w:marLeft w:val="0"/>
          <w:marRight w:val="0"/>
          <w:marTop w:val="0"/>
          <w:marBottom w:val="0"/>
          <w:divBdr>
            <w:top w:val="none" w:sz="0" w:space="0" w:color="auto"/>
            <w:left w:val="none" w:sz="0" w:space="0" w:color="auto"/>
            <w:bottom w:val="none" w:sz="0" w:space="0" w:color="auto"/>
            <w:right w:val="none" w:sz="0" w:space="0" w:color="auto"/>
          </w:divBdr>
        </w:div>
        <w:div w:id="1028524597">
          <w:marLeft w:val="0"/>
          <w:marRight w:val="0"/>
          <w:marTop w:val="0"/>
          <w:marBottom w:val="0"/>
          <w:divBdr>
            <w:top w:val="none" w:sz="0" w:space="0" w:color="auto"/>
            <w:left w:val="none" w:sz="0" w:space="0" w:color="auto"/>
            <w:bottom w:val="none" w:sz="0" w:space="0" w:color="auto"/>
            <w:right w:val="none" w:sz="0" w:space="0" w:color="auto"/>
          </w:divBdr>
        </w:div>
        <w:div w:id="651982236">
          <w:marLeft w:val="0"/>
          <w:marRight w:val="0"/>
          <w:marTop w:val="0"/>
          <w:marBottom w:val="0"/>
          <w:divBdr>
            <w:top w:val="none" w:sz="0" w:space="0" w:color="auto"/>
            <w:left w:val="none" w:sz="0" w:space="0" w:color="auto"/>
            <w:bottom w:val="none" w:sz="0" w:space="0" w:color="auto"/>
            <w:right w:val="none" w:sz="0" w:space="0" w:color="auto"/>
          </w:divBdr>
        </w:div>
        <w:div w:id="2128741745">
          <w:marLeft w:val="0"/>
          <w:marRight w:val="0"/>
          <w:marTop w:val="0"/>
          <w:marBottom w:val="0"/>
          <w:divBdr>
            <w:top w:val="none" w:sz="0" w:space="0" w:color="auto"/>
            <w:left w:val="none" w:sz="0" w:space="0" w:color="auto"/>
            <w:bottom w:val="none" w:sz="0" w:space="0" w:color="auto"/>
            <w:right w:val="none" w:sz="0" w:space="0" w:color="auto"/>
          </w:divBdr>
        </w:div>
        <w:div w:id="1110197998">
          <w:marLeft w:val="0"/>
          <w:marRight w:val="0"/>
          <w:marTop w:val="0"/>
          <w:marBottom w:val="0"/>
          <w:divBdr>
            <w:top w:val="none" w:sz="0" w:space="0" w:color="auto"/>
            <w:left w:val="none" w:sz="0" w:space="0" w:color="auto"/>
            <w:bottom w:val="none" w:sz="0" w:space="0" w:color="auto"/>
            <w:right w:val="none" w:sz="0" w:space="0" w:color="auto"/>
          </w:divBdr>
        </w:div>
        <w:div w:id="703291280">
          <w:marLeft w:val="0"/>
          <w:marRight w:val="0"/>
          <w:marTop w:val="0"/>
          <w:marBottom w:val="0"/>
          <w:divBdr>
            <w:top w:val="none" w:sz="0" w:space="0" w:color="auto"/>
            <w:left w:val="none" w:sz="0" w:space="0" w:color="auto"/>
            <w:bottom w:val="none" w:sz="0" w:space="0" w:color="auto"/>
            <w:right w:val="none" w:sz="0" w:space="0" w:color="auto"/>
          </w:divBdr>
        </w:div>
        <w:div w:id="1231959009">
          <w:marLeft w:val="0"/>
          <w:marRight w:val="0"/>
          <w:marTop w:val="0"/>
          <w:marBottom w:val="0"/>
          <w:divBdr>
            <w:top w:val="none" w:sz="0" w:space="0" w:color="auto"/>
            <w:left w:val="none" w:sz="0" w:space="0" w:color="auto"/>
            <w:bottom w:val="none" w:sz="0" w:space="0" w:color="auto"/>
            <w:right w:val="none" w:sz="0" w:space="0" w:color="auto"/>
          </w:divBdr>
        </w:div>
        <w:div w:id="1530022031">
          <w:marLeft w:val="0"/>
          <w:marRight w:val="0"/>
          <w:marTop w:val="0"/>
          <w:marBottom w:val="0"/>
          <w:divBdr>
            <w:top w:val="none" w:sz="0" w:space="0" w:color="auto"/>
            <w:left w:val="none" w:sz="0" w:space="0" w:color="auto"/>
            <w:bottom w:val="none" w:sz="0" w:space="0" w:color="auto"/>
            <w:right w:val="none" w:sz="0" w:space="0" w:color="auto"/>
          </w:divBdr>
        </w:div>
        <w:div w:id="853810288">
          <w:marLeft w:val="0"/>
          <w:marRight w:val="0"/>
          <w:marTop w:val="0"/>
          <w:marBottom w:val="0"/>
          <w:divBdr>
            <w:top w:val="none" w:sz="0" w:space="0" w:color="auto"/>
            <w:left w:val="none" w:sz="0" w:space="0" w:color="auto"/>
            <w:bottom w:val="none" w:sz="0" w:space="0" w:color="auto"/>
            <w:right w:val="none" w:sz="0" w:space="0" w:color="auto"/>
          </w:divBdr>
        </w:div>
        <w:div w:id="1913657027">
          <w:marLeft w:val="0"/>
          <w:marRight w:val="0"/>
          <w:marTop w:val="0"/>
          <w:marBottom w:val="0"/>
          <w:divBdr>
            <w:top w:val="none" w:sz="0" w:space="0" w:color="auto"/>
            <w:left w:val="none" w:sz="0" w:space="0" w:color="auto"/>
            <w:bottom w:val="none" w:sz="0" w:space="0" w:color="auto"/>
            <w:right w:val="none" w:sz="0" w:space="0" w:color="auto"/>
          </w:divBdr>
        </w:div>
        <w:div w:id="1228607518">
          <w:marLeft w:val="0"/>
          <w:marRight w:val="0"/>
          <w:marTop w:val="0"/>
          <w:marBottom w:val="0"/>
          <w:divBdr>
            <w:top w:val="none" w:sz="0" w:space="0" w:color="auto"/>
            <w:left w:val="none" w:sz="0" w:space="0" w:color="auto"/>
            <w:bottom w:val="none" w:sz="0" w:space="0" w:color="auto"/>
            <w:right w:val="none" w:sz="0" w:space="0" w:color="auto"/>
          </w:divBdr>
        </w:div>
        <w:div w:id="1479034813">
          <w:marLeft w:val="0"/>
          <w:marRight w:val="0"/>
          <w:marTop w:val="0"/>
          <w:marBottom w:val="0"/>
          <w:divBdr>
            <w:top w:val="none" w:sz="0" w:space="0" w:color="auto"/>
            <w:left w:val="none" w:sz="0" w:space="0" w:color="auto"/>
            <w:bottom w:val="none" w:sz="0" w:space="0" w:color="auto"/>
            <w:right w:val="none" w:sz="0" w:space="0" w:color="auto"/>
          </w:divBdr>
        </w:div>
        <w:div w:id="1167013188">
          <w:marLeft w:val="0"/>
          <w:marRight w:val="0"/>
          <w:marTop w:val="0"/>
          <w:marBottom w:val="0"/>
          <w:divBdr>
            <w:top w:val="none" w:sz="0" w:space="0" w:color="auto"/>
            <w:left w:val="none" w:sz="0" w:space="0" w:color="auto"/>
            <w:bottom w:val="none" w:sz="0" w:space="0" w:color="auto"/>
            <w:right w:val="none" w:sz="0" w:space="0" w:color="auto"/>
          </w:divBdr>
        </w:div>
        <w:div w:id="2095975205">
          <w:marLeft w:val="0"/>
          <w:marRight w:val="0"/>
          <w:marTop w:val="0"/>
          <w:marBottom w:val="0"/>
          <w:divBdr>
            <w:top w:val="none" w:sz="0" w:space="0" w:color="auto"/>
            <w:left w:val="none" w:sz="0" w:space="0" w:color="auto"/>
            <w:bottom w:val="none" w:sz="0" w:space="0" w:color="auto"/>
            <w:right w:val="none" w:sz="0" w:space="0" w:color="auto"/>
          </w:divBdr>
        </w:div>
        <w:div w:id="485441457">
          <w:marLeft w:val="0"/>
          <w:marRight w:val="0"/>
          <w:marTop w:val="0"/>
          <w:marBottom w:val="0"/>
          <w:divBdr>
            <w:top w:val="none" w:sz="0" w:space="0" w:color="auto"/>
            <w:left w:val="none" w:sz="0" w:space="0" w:color="auto"/>
            <w:bottom w:val="none" w:sz="0" w:space="0" w:color="auto"/>
            <w:right w:val="none" w:sz="0" w:space="0" w:color="auto"/>
          </w:divBdr>
        </w:div>
        <w:div w:id="58332542">
          <w:marLeft w:val="0"/>
          <w:marRight w:val="0"/>
          <w:marTop w:val="0"/>
          <w:marBottom w:val="0"/>
          <w:divBdr>
            <w:top w:val="none" w:sz="0" w:space="0" w:color="auto"/>
            <w:left w:val="none" w:sz="0" w:space="0" w:color="auto"/>
            <w:bottom w:val="none" w:sz="0" w:space="0" w:color="auto"/>
            <w:right w:val="none" w:sz="0" w:space="0" w:color="auto"/>
          </w:divBdr>
        </w:div>
        <w:div w:id="27798424">
          <w:marLeft w:val="0"/>
          <w:marRight w:val="0"/>
          <w:marTop w:val="0"/>
          <w:marBottom w:val="0"/>
          <w:divBdr>
            <w:top w:val="none" w:sz="0" w:space="0" w:color="auto"/>
            <w:left w:val="none" w:sz="0" w:space="0" w:color="auto"/>
            <w:bottom w:val="none" w:sz="0" w:space="0" w:color="auto"/>
            <w:right w:val="none" w:sz="0" w:space="0" w:color="auto"/>
          </w:divBdr>
        </w:div>
        <w:div w:id="1829050101">
          <w:marLeft w:val="0"/>
          <w:marRight w:val="0"/>
          <w:marTop w:val="0"/>
          <w:marBottom w:val="0"/>
          <w:divBdr>
            <w:top w:val="none" w:sz="0" w:space="0" w:color="auto"/>
            <w:left w:val="none" w:sz="0" w:space="0" w:color="auto"/>
            <w:bottom w:val="none" w:sz="0" w:space="0" w:color="auto"/>
            <w:right w:val="none" w:sz="0" w:space="0" w:color="auto"/>
          </w:divBdr>
        </w:div>
        <w:div w:id="949776405">
          <w:marLeft w:val="0"/>
          <w:marRight w:val="0"/>
          <w:marTop w:val="0"/>
          <w:marBottom w:val="0"/>
          <w:divBdr>
            <w:top w:val="none" w:sz="0" w:space="0" w:color="auto"/>
            <w:left w:val="none" w:sz="0" w:space="0" w:color="auto"/>
            <w:bottom w:val="none" w:sz="0" w:space="0" w:color="auto"/>
            <w:right w:val="none" w:sz="0" w:space="0" w:color="auto"/>
          </w:divBdr>
        </w:div>
        <w:div w:id="232618487">
          <w:marLeft w:val="0"/>
          <w:marRight w:val="0"/>
          <w:marTop w:val="0"/>
          <w:marBottom w:val="0"/>
          <w:divBdr>
            <w:top w:val="none" w:sz="0" w:space="0" w:color="auto"/>
            <w:left w:val="none" w:sz="0" w:space="0" w:color="auto"/>
            <w:bottom w:val="none" w:sz="0" w:space="0" w:color="auto"/>
            <w:right w:val="none" w:sz="0" w:space="0" w:color="auto"/>
          </w:divBdr>
        </w:div>
        <w:div w:id="401951738">
          <w:marLeft w:val="0"/>
          <w:marRight w:val="0"/>
          <w:marTop w:val="0"/>
          <w:marBottom w:val="0"/>
          <w:divBdr>
            <w:top w:val="none" w:sz="0" w:space="0" w:color="auto"/>
            <w:left w:val="none" w:sz="0" w:space="0" w:color="auto"/>
            <w:bottom w:val="none" w:sz="0" w:space="0" w:color="auto"/>
            <w:right w:val="none" w:sz="0" w:space="0" w:color="auto"/>
          </w:divBdr>
        </w:div>
        <w:div w:id="1361668894">
          <w:marLeft w:val="0"/>
          <w:marRight w:val="0"/>
          <w:marTop w:val="0"/>
          <w:marBottom w:val="0"/>
          <w:divBdr>
            <w:top w:val="none" w:sz="0" w:space="0" w:color="auto"/>
            <w:left w:val="none" w:sz="0" w:space="0" w:color="auto"/>
            <w:bottom w:val="none" w:sz="0" w:space="0" w:color="auto"/>
            <w:right w:val="none" w:sz="0" w:space="0" w:color="auto"/>
          </w:divBdr>
        </w:div>
        <w:div w:id="343164992">
          <w:marLeft w:val="0"/>
          <w:marRight w:val="0"/>
          <w:marTop w:val="0"/>
          <w:marBottom w:val="0"/>
          <w:divBdr>
            <w:top w:val="none" w:sz="0" w:space="0" w:color="auto"/>
            <w:left w:val="none" w:sz="0" w:space="0" w:color="auto"/>
            <w:bottom w:val="none" w:sz="0" w:space="0" w:color="auto"/>
            <w:right w:val="none" w:sz="0" w:space="0" w:color="auto"/>
          </w:divBdr>
        </w:div>
        <w:div w:id="1474565268">
          <w:marLeft w:val="0"/>
          <w:marRight w:val="0"/>
          <w:marTop w:val="0"/>
          <w:marBottom w:val="0"/>
          <w:divBdr>
            <w:top w:val="none" w:sz="0" w:space="0" w:color="auto"/>
            <w:left w:val="none" w:sz="0" w:space="0" w:color="auto"/>
            <w:bottom w:val="none" w:sz="0" w:space="0" w:color="auto"/>
            <w:right w:val="none" w:sz="0" w:space="0" w:color="auto"/>
          </w:divBdr>
        </w:div>
        <w:div w:id="1944801399">
          <w:marLeft w:val="0"/>
          <w:marRight w:val="0"/>
          <w:marTop w:val="0"/>
          <w:marBottom w:val="0"/>
          <w:divBdr>
            <w:top w:val="none" w:sz="0" w:space="0" w:color="auto"/>
            <w:left w:val="none" w:sz="0" w:space="0" w:color="auto"/>
            <w:bottom w:val="none" w:sz="0" w:space="0" w:color="auto"/>
            <w:right w:val="none" w:sz="0" w:space="0" w:color="auto"/>
          </w:divBdr>
        </w:div>
        <w:div w:id="330065139">
          <w:marLeft w:val="0"/>
          <w:marRight w:val="0"/>
          <w:marTop w:val="0"/>
          <w:marBottom w:val="0"/>
          <w:divBdr>
            <w:top w:val="none" w:sz="0" w:space="0" w:color="auto"/>
            <w:left w:val="none" w:sz="0" w:space="0" w:color="auto"/>
            <w:bottom w:val="none" w:sz="0" w:space="0" w:color="auto"/>
            <w:right w:val="none" w:sz="0" w:space="0" w:color="auto"/>
          </w:divBdr>
        </w:div>
        <w:div w:id="1494637820">
          <w:marLeft w:val="0"/>
          <w:marRight w:val="0"/>
          <w:marTop w:val="0"/>
          <w:marBottom w:val="0"/>
          <w:divBdr>
            <w:top w:val="none" w:sz="0" w:space="0" w:color="auto"/>
            <w:left w:val="none" w:sz="0" w:space="0" w:color="auto"/>
            <w:bottom w:val="none" w:sz="0" w:space="0" w:color="auto"/>
            <w:right w:val="none" w:sz="0" w:space="0" w:color="auto"/>
          </w:divBdr>
        </w:div>
        <w:div w:id="1504053656">
          <w:marLeft w:val="0"/>
          <w:marRight w:val="0"/>
          <w:marTop w:val="0"/>
          <w:marBottom w:val="0"/>
          <w:divBdr>
            <w:top w:val="none" w:sz="0" w:space="0" w:color="auto"/>
            <w:left w:val="none" w:sz="0" w:space="0" w:color="auto"/>
            <w:bottom w:val="none" w:sz="0" w:space="0" w:color="auto"/>
            <w:right w:val="none" w:sz="0" w:space="0" w:color="auto"/>
          </w:divBdr>
        </w:div>
        <w:div w:id="515772815">
          <w:marLeft w:val="0"/>
          <w:marRight w:val="0"/>
          <w:marTop w:val="0"/>
          <w:marBottom w:val="0"/>
          <w:divBdr>
            <w:top w:val="none" w:sz="0" w:space="0" w:color="auto"/>
            <w:left w:val="none" w:sz="0" w:space="0" w:color="auto"/>
            <w:bottom w:val="none" w:sz="0" w:space="0" w:color="auto"/>
            <w:right w:val="none" w:sz="0" w:space="0" w:color="auto"/>
          </w:divBdr>
        </w:div>
        <w:div w:id="361593491">
          <w:marLeft w:val="0"/>
          <w:marRight w:val="0"/>
          <w:marTop w:val="0"/>
          <w:marBottom w:val="0"/>
          <w:divBdr>
            <w:top w:val="none" w:sz="0" w:space="0" w:color="auto"/>
            <w:left w:val="none" w:sz="0" w:space="0" w:color="auto"/>
            <w:bottom w:val="none" w:sz="0" w:space="0" w:color="auto"/>
            <w:right w:val="none" w:sz="0" w:space="0" w:color="auto"/>
          </w:divBdr>
        </w:div>
        <w:div w:id="216598018">
          <w:marLeft w:val="0"/>
          <w:marRight w:val="0"/>
          <w:marTop w:val="0"/>
          <w:marBottom w:val="0"/>
          <w:divBdr>
            <w:top w:val="none" w:sz="0" w:space="0" w:color="auto"/>
            <w:left w:val="none" w:sz="0" w:space="0" w:color="auto"/>
            <w:bottom w:val="none" w:sz="0" w:space="0" w:color="auto"/>
            <w:right w:val="none" w:sz="0" w:space="0" w:color="auto"/>
          </w:divBdr>
        </w:div>
        <w:div w:id="219100704">
          <w:marLeft w:val="0"/>
          <w:marRight w:val="0"/>
          <w:marTop w:val="0"/>
          <w:marBottom w:val="0"/>
          <w:divBdr>
            <w:top w:val="none" w:sz="0" w:space="0" w:color="auto"/>
            <w:left w:val="none" w:sz="0" w:space="0" w:color="auto"/>
            <w:bottom w:val="none" w:sz="0" w:space="0" w:color="auto"/>
            <w:right w:val="none" w:sz="0" w:space="0" w:color="auto"/>
          </w:divBdr>
        </w:div>
        <w:div w:id="2130389559">
          <w:marLeft w:val="0"/>
          <w:marRight w:val="0"/>
          <w:marTop w:val="0"/>
          <w:marBottom w:val="0"/>
          <w:divBdr>
            <w:top w:val="none" w:sz="0" w:space="0" w:color="auto"/>
            <w:left w:val="none" w:sz="0" w:space="0" w:color="auto"/>
            <w:bottom w:val="none" w:sz="0" w:space="0" w:color="auto"/>
            <w:right w:val="none" w:sz="0" w:space="0" w:color="auto"/>
          </w:divBdr>
        </w:div>
        <w:div w:id="621032986">
          <w:marLeft w:val="0"/>
          <w:marRight w:val="0"/>
          <w:marTop w:val="0"/>
          <w:marBottom w:val="0"/>
          <w:divBdr>
            <w:top w:val="none" w:sz="0" w:space="0" w:color="auto"/>
            <w:left w:val="none" w:sz="0" w:space="0" w:color="auto"/>
            <w:bottom w:val="none" w:sz="0" w:space="0" w:color="auto"/>
            <w:right w:val="none" w:sz="0" w:space="0" w:color="auto"/>
          </w:divBdr>
        </w:div>
        <w:div w:id="493683831">
          <w:marLeft w:val="0"/>
          <w:marRight w:val="0"/>
          <w:marTop w:val="0"/>
          <w:marBottom w:val="0"/>
          <w:divBdr>
            <w:top w:val="none" w:sz="0" w:space="0" w:color="auto"/>
            <w:left w:val="none" w:sz="0" w:space="0" w:color="auto"/>
            <w:bottom w:val="none" w:sz="0" w:space="0" w:color="auto"/>
            <w:right w:val="none" w:sz="0" w:space="0" w:color="auto"/>
          </w:divBdr>
        </w:div>
        <w:div w:id="1392118594">
          <w:marLeft w:val="0"/>
          <w:marRight w:val="0"/>
          <w:marTop w:val="0"/>
          <w:marBottom w:val="0"/>
          <w:divBdr>
            <w:top w:val="none" w:sz="0" w:space="0" w:color="auto"/>
            <w:left w:val="none" w:sz="0" w:space="0" w:color="auto"/>
            <w:bottom w:val="none" w:sz="0" w:space="0" w:color="auto"/>
            <w:right w:val="none" w:sz="0" w:space="0" w:color="auto"/>
          </w:divBdr>
        </w:div>
        <w:div w:id="2043630519">
          <w:marLeft w:val="0"/>
          <w:marRight w:val="0"/>
          <w:marTop w:val="0"/>
          <w:marBottom w:val="0"/>
          <w:divBdr>
            <w:top w:val="none" w:sz="0" w:space="0" w:color="auto"/>
            <w:left w:val="none" w:sz="0" w:space="0" w:color="auto"/>
            <w:bottom w:val="none" w:sz="0" w:space="0" w:color="auto"/>
            <w:right w:val="none" w:sz="0" w:space="0" w:color="auto"/>
          </w:divBdr>
        </w:div>
        <w:div w:id="701787567">
          <w:marLeft w:val="0"/>
          <w:marRight w:val="0"/>
          <w:marTop w:val="0"/>
          <w:marBottom w:val="0"/>
          <w:divBdr>
            <w:top w:val="none" w:sz="0" w:space="0" w:color="auto"/>
            <w:left w:val="none" w:sz="0" w:space="0" w:color="auto"/>
            <w:bottom w:val="none" w:sz="0" w:space="0" w:color="auto"/>
            <w:right w:val="none" w:sz="0" w:space="0" w:color="auto"/>
          </w:divBdr>
        </w:div>
        <w:div w:id="2086143013">
          <w:marLeft w:val="0"/>
          <w:marRight w:val="0"/>
          <w:marTop w:val="0"/>
          <w:marBottom w:val="0"/>
          <w:divBdr>
            <w:top w:val="none" w:sz="0" w:space="0" w:color="auto"/>
            <w:left w:val="none" w:sz="0" w:space="0" w:color="auto"/>
            <w:bottom w:val="none" w:sz="0" w:space="0" w:color="auto"/>
            <w:right w:val="none" w:sz="0" w:space="0" w:color="auto"/>
          </w:divBdr>
        </w:div>
        <w:div w:id="2130203689">
          <w:marLeft w:val="0"/>
          <w:marRight w:val="0"/>
          <w:marTop w:val="0"/>
          <w:marBottom w:val="0"/>
          <w:divBdr>
            <w:top w:val="none" w:sz="0" w:space="0" w:color="auto"/>
            <w:left w:val="none" w:sz="0" w:space="0" w:color="auto"/>
            <w:bottom w:val="none" w:sz="0" w:space="0" w:color="auto"/>
            <w:right w:val="none" w:sz="0" w:space="0" w:color="auto"/>
          </w:divBdr>
        </w:div>
        <w:div w:id="1101803482">
          <w:marLeft w:val="0"/>
          <w:marRight w:val="0"/>
          <w:marTop w:val="0"/>
          <w:marBottom w:val="0"/>
          <w:divBdr>
            <w:top w:val="none" w:sz="0" w:space="0" w:color="auto"/>
            <w:left w:val="none" w:sz="0" w:space="0" w:color="auto"/>
            <w:bottom w:val="none" w:sz="0" w:space="0" w:color="auto"/>
            <w:right w:val="none" w:sz="0" w:space="0" w:color="auto"/>
          </w:divBdr>
        </w:div>
        <w:div w:id="1447961458">
          <w:marLeft w:val="0"/>
          <w:marRight w:val="0"/>
          <w:marTop w:val="0"/>
          <w:marBottom w:val="0"/>
          <w:divBdr>
            <w:top w:val="none" w:sz="0" w:space="0" w:color="auto"/>
            <w:left w:val="none" w:sz="0" w:space="0" w:color="auto"/>
            <w:bottom w:val="none" w:sz="0" w:space="0" w:color="auto"/>
            <w:right w:val="none" w:sz="0" w:space="0" w:color="auto"/>
          </w:divBdr>
        </w:div>
        <w:div w:id="1648896421">
          <w:marLeft w:val="0"/>
          <w:marRight w:val="0"/>
          <w:marTop w:val="0"/>
          <w:marBottom w:val="0"/>
          <w:divBdr>
            <w:top w:val="none" w:sz="0" w:space="0" w:color="auto"/>
            <w:left w:val="none" w:sz="0" w:space="0" w:color="auto"/>
            <w:bottom w:val="none" w:sz="0" w:space="0" w:color="auto"/>
            <w:right w:val="none" w:sz="0" w:space="0" w:color="auto"/>
          </w:divBdr>
        </w:div>
        <w:div w:id="715087735">
          <w:marLeft w:val="0"/>
          <w:marRight w:val="0"/>
          <w:marTop w:val="0"/>
          <w:marBottom w:val="0"/>
          <w:divBdr>
            <w:top w:val="none" w:sz="0" w:space="0" w:color="auto"/>
            <w:left w:val="none" w:sz="0" w:space="0" w:color="auto"/>
            <w:bottom w:val="none" w:sz="0" w:space="0" w:color="auto"/>
            <w:right w:val="none" w:sz="0" w:space="0" w:color="auto"/>
          </w:divBdr>
        </w:div>
        <w:div w:id="144056998">
          <w:marLeft w:val="0"/>
          <w:marRight w:val="0"/>
          <w:marTop w:val="0"/>
          <w:marBottom w:val="0"/>
          <w:divBdr>
            <w:top w:val="none" w:sz="0" w:space="0" w:color="auto"/>
            <w:left w:val="none" w:sz="0" w:space="0" w:color="auto"/>
            <w:bottom w:val="none" w:sz="0" w:space="0" w:color="auto"/>
            <w:right w:val="none" w:sz="0" w:space="0" w:color="auto"/>
          </w:divBdr>
        </w:div>
        <w:div w:id="1023363084">
          <w:marLeft w:val="0"/>
          <w:marRight w:val="0"/>
          <w:marTop w:val="0"/>
          <w:marBottom w:val="0"/>
          <w:divBdr>
            <w:top w:val="none" w:sz="0" w:space="0" w:color="auto"/>
            <w:left w:val="none" w:sz="0" w:space="0" w:color="auto"/>
            <w:bottom w:val="none" w:sz="0" w:space="0" w:color="auto"/>
            <w:right w:val="none" w:sz="0" w:space="0" w:color="auto"/>
          </w:divBdr>
        </w:div>
        <w:div w:id="106586286">
          <w:marLeft w:val="0"/>
          <w:marRight w:val="0"/>
          <w:marTop w:val="0"/>
          <w:marBottom w:val="0"/>
          <w:divBdr>
            <w:top w:val="none" w:sz="0" w:space="0" w:color="auto"/>
            <w:left w:val="none" w:sz="0" w:space="0" w:color="auto"/>
            <w:bottom w:val="none" w:sz="0" w:space="0" w:color="auto"/>
            <w:right w:val="none" w:sz="0" w:space="0" w:color="auto"/>
          </w:divBdr>
        </w:div>
        <w:div w:id="550851354">
          <w:marLeft w:val="0"/>
          <w:marRight w:val="0"/>
          <w:marTop w:val="0"/>
          <w:marBottom w:val="0"/>
          <w:divBdr>
            <w:top w:val="none" w:sz="0" w:space="0" w:color="auto"/>
            <w:left w:val="none" w:sz="0" w:space="0" w:color="auto"/>
            <w:bottom w:val="none" w:sz="0" w:space="0" w:color="auto"/>
            <w:right w:val="none" w:sz="0" w:space="0" w:color="auto"/>
          </w:divBdr>
        </w:div>
        <w:div w:id="965893842">
          <w:marLeft w:val="0"/>
          <w:marRight w:val="0"/>
          <w:marTop w:val="0"/>
          <w:marBottom w:val="0"/>
          <w:divBdr>
            <w:top w:val="none" w:sz="0" w:space="0" w:color="auto"/>
            <w:left w:val="none" w:sz="0" w:space="0" w:color="auto"/>
            <w:bottom w:val="none" w:sz="0" w:space="0" w:color="auto"/>
            <w:right w:val="none" w:sz="0" w:space="0" w:color="auto"/>
          </w:divBdr>
        </w:div>
        <w:div w:id="1203327888">
          <w:marLeft w:val="0"/>
          <w:marRight w:val="0"/>
          <w:marTop w:val="0"/>
          <w:marBottom w:val="0"/>
          <w:divBdr>
            <w:top w:val="none" w:sz="0" w:space="0" w:color="auto"/>
            <w:left w:val="none" w:sz="0" w:space="0" w:color="auto"/>
            <w:bottom w:val="none" w:sz="0" w:space="0" w:color="auto"/>
            <w:right w:val="none" w:sz="0" w:space="0" w:color="auto"/>
          </w:divBdr>
        </w:div>
        <w:div w:id="1381246325">
          <w:marLeft w:val="0"/>
          <w:marRight w:val="0"/>
          <w:marTop w:val="0"/>
          <w:marBottom w:val="0"/>
          <w:divBdr>
            <w:top w:val="none" w:sz="0" w:space="0" w:color="auto"/>
            <w:left w:val="none" w:sz="0" w:space="0" w:color="auto"/>
            <w:bottom w:val="none" w:sz="0" w:space="0" w:color="auto"/>
            <w:right w:val="none" w:sz="0" w:space="0" w:color="auto"/>
          </w:divBdr>
        </w:div>
        <w:div w:id="461506031">
          <w:marLeft w:val="0"/>
          <w:marRight w:val="0"/>
          <w:marTop w:val="0"/>
          <w:marBottom w:val="0"/>
          <w:divBdr>
            <w:top w:val="none" w:sz="0" w:space="0" w:color="auto"/>
            <w:left w:val="none" w:sz="0" w:space="0" w:color="auto"/>
            <w:bottom w:val="none" w:sz="0" w:space="0" w:color="auto"/>
            <w:right w:val="none" w:sz="0" w:space="0" w:color="auto"/>
          </w:divBdr>
        </w:div>
        <w:div w:id="456262243">
          <w:marLeft w:val="0"/>
          <w:marRight w:val="0"/>
          <w:marTop w:val="0"/>
          <w:marBottom w:val="0"/>
          <w:divBdr>
            <w:top w:val="none" w:sz="0" w:space="0" w:color="auto"/>
            <w:left w:val="none" w:sz="0" w:space="0" w:color="auto"/>
            <w:bottom w:val="none" w:sz="0" w:space="0" w:color="auto"/>
            <w:right w:val="none" w:sz="0" w:space="0" w:color="auto"/>
          </w:divBdr>
        </w:div>
        <w:div w:id="700402340">
          <w:marLeft w:val="0"/>
          <w:marRight w:val="0"/>
          <w:marTop w:val="0"/>
          <w:marBottom w:val="0"/>
          <w:divBdr>
            <w:top w:val="none" w:sz="0" w:space="0" w:color="auto"/>
            <w:left w:val="none" w:sz="0" w:space="0" w:color="auto"/>
            <w:bottom w:val="none" w:sz="0" w:space="0" w:color="auto"/>
            <w:right w:val="none" w:sz="0" w:space="0" w:color="auto"/>
          </w:divBdr>
        </w:div>
        <w:div w:id="515507327">
          <w:marLeft w:val="0"/>
          <w:marRight w:val="0"/>
          <w:marTop w:val="0"/>
          <w:marBottom w:val="0"/>
          <w:divBdr>
            <w:top w:val="none" w:sz="0" w:space="0" w:color="auto"/>
            <w:left w:val="none" w:sz="0" w:space="0" w:color="auto"/>
            <w:bottom w:val="none" w:sz="0" w:space="0" w:color="auto"/>
            <w:right w:val="none" w:sz="0" w:space="0" w:color="auto"/>
          </w:divBdr>
        </w:div>
        <w:div w:id="393353054">
          <w:marLeft w:val="0"/>
          <w:marRight w:val="0"/>
          <w:marTop w:val="0"/>
          <w:marBottom w:val="0"/>
          <w:divBdr>
            <w:top w:val="none" w:sz="0" w:space="0" w:color="auto"/>
            <w:left w:val="none" w:sz="0" w:space="0" w:color="auto"/>
            <w:bottom w:val="none" w:sz="0" w:space="0" w:color="auto"/>
            <w:right w:val="none" w:sz="0" w:space="0" w:color="auto"/>
          </w:divBdr>
        </w:div>
        <w:div w:id="228269903">
          <w:marLeft w:val="0"/>
          <w:marRight w:val="0"/>
          <w:marTop w:val="0"/>
          <w:marBottom w:val="0"/>
          <w:divBdr>
            <w:top w:val="none" w:sz="0" w:space="0" w:color="auto"/>
            <w:left w:val="none" w:sz="0" w:space="0" w:color="auto"/>
            <w:bottom w:val="none" w:sz="0" w:space="0" w:color="auto"/>
            <w:right w:val="none" w:sz="0" w:space="0" w:color="auto"/>
          </w:divBdr>
        </w:div>
        <w:div w:id="960263882">
          <w:marLeft w:val="0"/>
          <w:marRight w:val="0"/>
          <w:marTop w:val="0"/>
          <w:marBottom w:val="0"/>
          <w:divBdr>
            <w:top w:val="none" w:sz="0" w:space="0" w:color="auto"/>
            <w:left w:val="none" w:sz="0" w:space="0" w:color="auto"/>
            <w:bottom w:val="none" w:sz="0" w:space="0" w:color="auto"/>
            <w:right w:val="none" w:sz="0" w:space="0" w:color="auto"/>
          </w:divBdr>
        </w:div>
        <w:div w:id="1499996752">
          <w:marLeft w:val="0"/>
          <w:marRight w:val="0"/>
          <w:marTop w:val="0"/>
          <w:marBottom w:val="0"/>
          <w:divBdr>
            <w:top w:val="none" w:sz="0" w:space="0" w:color="auto"/>
            <w:left w:val="none" w:sz="0" w:space="0" w:color="auto"/>
            <w:bottom w:val="none" w:sz="0" w:space="0" w:color="auto"/>
            <w:right w:val="none" w:sz="0" w:space="0" w:color="auto"/>
          </w:divBdr>
        </w:div>
        <w:div w:id="1566603604">
          <w:marLeft w:val="0"/>
          <w:marRight w:val="0"/>
          <w:marTop w:val="0"/>
          <w:marBottom w:val="0"/>
          <w:divBdr>
            <w:top w:val="none" w:sz="0" w:space="0" w:color="auto"/>
            <w:left w:val="none" w:sz="0" w:space="0" w:color="auto"/>
            <w:bottom w:val="none" w:sz="0" w:space="0" w:color="auto"/>
            <w:right w:val="none" w:sz="0" w:space="0" w:color="auto"/>
          </w:divBdr>
        </w:div>
        <w:div w:id="826753060">
          <w:marLeft w:val="0"/>
          <w:marRight w:val="0"/>
          <w:marTop w:val="0"/>
          <w:marBottom w:val="0"/>
          <w:divBdr>
            <w:top w:val="none" w:sz="0" w:space="0" w:color="auto"/>
            <w:left w:val="none" w:sz="0" w:space="0" w:color="auto"/>
            <w:bottom w:val="none" w:sz="0" w:space="0" w:color="auto"/>
            <w:right w:val="none" w:sz="0" w:space="0" w:color="auto"/>
          </w:divBdr>
        </w:div>
        <w:div w:id="1047484673">
          <w:marLeft w:val="0"/>
          <w:marRight w:val="0"/>
          <w:marTop w:val="0"/>
          <w:marBottom w:val="0"/>
          <w:divBdr>
            <w:top w:val="none" w:sz="0" w:space="0" w:color="auto"/>
            <w:left w:val="none" w:sz="0" w:space="0" w:color="auto"/>
            <w:bottom w:val="none" w:sz="0" w:space="0" w:color="auto"/>
            <w:right w:val="none" w:sz="0" w:space="0" w:color="auto"/>
          </w:divBdr>
        </w:div>
        <w:div w:id="277446142">
          <w:marLeft w:val="0"/>
          <w:marRight w:val="0"/>
          <w:marTop w:val="0"/>
          <w:marBottom w:val="0"/>
          <w:divBdr>
            <w:top w:val="none" w:sz="0" w:space="0" w:color="auto"/>
            <w:left w:val="none" w:sz="0" w:space="0" w:color="auto"/>
            <w:bottom w:val="none" w:sz="0" w:space="0" w:color="auto"/>
            <w:right w:val="none" w:sz="0" w:space="0" w:color="auto"/>
          </w:divBdr>
        </w:div>
        <w:div w:id="732317960">
          <w:marLeft w:val="0"/>
          <w:marRight w:val="0"/>
          <w:marTop w:val="0"/>
          <w:marBottom w:val="0"/>
          <w:divBdr>
            <w:top w:val="none" w:sz="0" w:space="0" w:color="auto"/>
            <w:left w:val="none" w:sz="0" w:space="0" w:color="auto"/>
            <w:bottom w:val="none" w:sz="0" w:space="0" w:color="auto"/>
            <w:right w:val="none" w:sz="0" w:space="0" w:color="auto"/>
          </w:divBdr>
        </w:div>
        <w:div w:id="1533609329">
          <w:marLeft w:val="0"/>
          <w:marRight w:val="0"/>
          <w:marTop w:val="0"/>
          <w:marBottom w:val="0"/>
          <w:divBdr>
            <w:top w:val="none" w:sz="0" w:space="0" w:color="auto"/>
            <w:left w:val="none" w:sz="0" w:space="0" w:color="auto"/>
            <w:bottom w:val="none" w:sz="0" w:space="0" w:color="auto"/>
            <w:right w:val="none" w:sz="0" w:space="0" w:color="auto"/>
          </w:divBdr>
        </w:div>
        <w:div w:id="1063911938">
          <w:marLeft w:val="0"/>
          <w:marRight w:val="0"/>
          <w:marTop w:val="0"/>
          <w:marBottom w:val="0"/>
          <w:divBdr>
            <w:top w:val="none" w:sz="0" w:space="0" w:color="auto"/>
            <w:left w:val="none" w:sz="0" w:space="0" w:color="auto"/>
            <w:bottom w:val="none" w:sz="0" w:space="0" w:color="auto"/>
            <w:right w:val="none" w:sz="0" w:space="0" w:color="auto"/>
          </w:divBdr>
        </w:div>
        <w:div w:id="462240029">
          <w:marLeft w:val="0"/>
          <w:marRight w:val="0"/>
          <w:marTop w:val="0"/>
          <w:marBottom w:val="0"/>
          <w:divBdr>
            <w:top w:val="none" w:sz="0" w:space="0" w:color="auto"/>
            <w:left w:val="none" w:sz="0" w:space="0" w:color="auto"/>
            <w:bottom w:val="none" w:sz="0" w:space="0" w:color="auto"/>
            <w:right w:val="none" w:sz="0" w:space="0" w:color="auto"/>
          </w:divBdr>
        </w:div>
        <w:div w:id="946042505">
          <w:marLeft w:val="0"/>
          <w:marRight w:val="0"/>
          <w:marTop w:val="0"/>
          <w:marBottom w:val="0"/>
          <w:divBdr>
            <w:top w:val="none" w:sz="0" w:space="0" w:color="auto"/>
            <w:left w:val="none" w:sz="0" w:space="0" w:color="auto"/>
            <w:bottom w:val="none" w:sz="0" w:space="0" w:color="auto"/>
            <w:right w:val="none" w:sz="0" w:space="0" w:color="auto"/>
          </w:divBdr>
        </w:div>
        <w:div w:id="601838980">
          <w:marLeft w:val="0"/>
          <w:marRight w:val="0"/>
          <w:marTop w:val="0"/>
          <w:marBottom w:val="0"/>
          <w:divBdr>
            <w:top w:val="none" w:sz="0" w:space="0" w:color="auto"/>
            <w:left w:val="none" w:sz="0" w:space="0" w:color="auto"/>
            <w:bottom w:val="none" w:sz="0" w:space="0" w:color="auto"/>
            <w:right w:val="none" w:sz="0" w:space="0" w:color="auto"/>
          </w:divBdr>
        </w:div>
        <w:div w:id="1081028343">
          <w:marLeft w:val="0"/>
          <w:marRight w:val="0"/>
          <w:marTop w:val="0"/>
          <w:marBottom w:val="0"/>
          <w:divBdr>
            <w:top w:val="none" w:sz="0" w:space="0" w:color="auto"/>
            <w:left w:val="none" w:sz="0" w:space="0" w:color="auto"/>
            <w:bottom w:val="none" w:sz="0" w:space="0" w:color="auto"/>
            <w:right w:val="none" w:sz="0" w:space="0" w:color="auto"/>
          </w:divBdr>
        </w:div>
        <w:div w:id="1304239398">
          <w:marLeft w:val="0"/>
          <w:marRight w:val="0"/>
          <w:marTop w:val="0"/>
          <w:marBottom w:val="0"/>
          <w:divBdr>
            <w:top w:val="none" w:sz="0" w:space="0" w:color="auto"/>
            <w:left w:val="none" w:sz="0" w:space="0" w:color="auto"/>
            <w:bottom w:val="none" w:sz="0" w:space="0" w:color="auto"/>
            <w:right w:val="none" w:sz="0" w:space="0" w:color="auto"/>
          </w:divBdr>
        </w:div>
        <w:div w:id="1284773644">
          <w:marLeft w:val="0"/>
          <w:marRight w:val="0"/>
          <w:marTop w:val="0"/>
          <w:marBottom w:val="0"/>
          <w:divBdr>
            <w:top w:val="none" w:sz="0" w:space="0" w:color="auto"/>
            <w:left w:val="none" w:sz="0" w:space="0" w:color="auto"/>
            <w:bottom w:val="none" w:sz="0" w:space="0" w:color="auto"/>
            <w:right w:val="none" w:sz="0" w:space="0" w:color="auto"/>
          </w:divBdr>
        </w:div>
        <w:div w:id="1092816293">
          <w:marLeft w:val="0"/>
          <w:marRight w:val="0"/>
          <w:marTop w:val="0"/>
          <w:marBottom w:val="0"/>
          <w:divBdr>
            <w:top w:val="none" w:sz="0" w:space="0" w:color="auto"/>
            <w:left w:val="none" w:sz="0" w:space="0" w:color="auto"/>
            <w:bottom w:val="none" w:sz="0" w:space="0" w:color="auto"/>
            <w:right w:val="none" w:sz="0" w:space="0" w:color="auto"/>
          </w:divBdr>
        </w:div>
        <w:div w:id="1985087196">
          <w:marLeft w:val="0"/>
          <w:marRight w:val="0"/>
          <w:marTop w:val="0"/>
          <w:marBottom w:val="0"/>
          <w:divBdr>
            <w:top w:val="none" w:sz="0" w:space="0" w:color="auto"/>
            <w:left w:val="none" w:sz="0" w:space="0" w:color="auto"/>
            <w:bottom w:val="none" w:sz="0" w:space="0" w:color="auto"/>
            <w:right w:val="none" w:sz="0" w:space="0" w:color="auto"/>
          </w:divBdr>
        </w:div>
        <w:div w:id="1063794534">
          <w:marLeft w:val="0"/>
          <w:marRight w:val="0"/>
          <w:marTop w:val="0"/>
          <w:marBottom w:val="0"/>
          <w:divBdr>
            <w:top w:val="none" w:sz="0" w:space="0" w:color="auto"/>
            <w:left w:val="none" w:sz="0" w:space="0" w:color="auto"/>
            <w:bottom w:val="none" w:sz="0" w:space="0" w:color="auto"/>
            <w:right w:val="none" w:sz="0" w:space="0" w:color="auto"/>
          </w:divBdr>
        </w:div>
        <w:div w:id="1361857842">
          <w:marLeft w:val="0"/>
          <w:marRight w:val="0"/>
          <w:marTop w:val="0"/>
          <w:marBottom w:val="0"/>
          <w:divBdr>
            <w:top w:val="none" w:sz="0" w:space="0" w:color="auto"/>
            <w:left w:val="none" w:sz="0" w:space="0" w:color="auto"/>
            <w:bottom w:val="none" w:sz="0" w:space="0" w:color="auto"/>
            <w:right w:val="none" w:sz="0" w:space="0" w:color="auto"/>
          </w:divBdr>
        </w:div>
        <w:div w:id="599291613">
          <w:marLeft w:val="0"/>
          <w:marRight w:val="0"/>
          <w:marTop w:val="0"/>
          <w:marBottom w:val="0"/>
          <w:divBdr>
            <w:top w:val="none" w:sz="0" w:space="0" w:color="auto"/>
            <w:left w:val="none" w:sz="0" w:space="0" w:color="auto"/>
            <w:bottom w:val="none" w:sz="0" w:space="0" w:color="auto"/>
            <w:right w:val="none" w:sz="0" w:space="0" w:color="auto"/>
          </w:divBdr>
        </w:div>
        <w:div w:id="790125932">
          <w:marLeft w:val="0"/>
          <w:marRight w:val="0"/>
          <w:marTop w:val="0"/>
          <w:marBottom w:val="0"/>
          <w:divBdr>
            <w:top w:val="none" w:sz="0" w:space="0" w:color="auto"/>
            <w:left w:val="none" w:sz="0" w:space="0" w:color="auto"/>
            <w:bottom w:val="none" w:sz="0" w:space="0" w:color="auto"/>
            <w:right w:val="none" w:sz="0" w:space="0" w:color="auto"/>
          </w:divBdr>
        </w:div>
        <w:div w:id="220875052">
          <w:marLeft w:val="0"/>
          <w:marRight w:val="0"/>
          <w:marTop w:val="0"/>
          <w:marBottom w:val="0"/>
          <w:divBdr>
            <w:top w:val="none" w:sz="0" w:space="0" w:color="auto"/>
            <w:left w:val="none" w:sz="0" w:space="0" w:color="auto"/>
            <w:bottom w:val="none" w:sz="0" w:space="0" w:color="auto"/>
            <w:right w:val="none" w:sz="0" w:space="0" w:color="auto"/>
          </w:divBdr>
        </w:div>
        <w:div w:id="1093934623">
          <w:marLeft w:val="0"/>
          <w:marRight w:val="0"/>
          <w:marTop w:val="0"/>
          <w:marBottom w:val="0"/>
          <w:divBdr>
            <w:top w:val="none" w:sz="0" w:space="0" w:color="auto"/>
            <w:left w:val="none" w:sz="0" w:space="0" w:color="auto"/>
            <w:bottom w:val="none" w:sz="0" w:space="0" w:color="auto"/>
            <w:right w:val="none" w:sz="0" w:space="0" w:color="auto"/>
          </w:divBdr>
        </w:div>
        <w:div w:id="709689903">
          <w:marLeft w:val="0"/>
          <w:marRight w:val="0"/>
          <w:marTop w:val="0"/>
          <w:marBottom w:val="0"/>
          <w:divBdr>
            <w:top w:val="none" w:sz="0" w:space="0" w:color="auto"/>
            <w:left w:val="none" w:sz="0" w:space="0" w:color="auto"/>
            <w:bottom w:val="none" w:sz="0" w:space="0" w:color="auto"/>
            <w:right w:val="none" w:sz="0" w:space="0" w:color="auto"/>
          </w:divBdr>
        </w:div>
        <w:div w:id="1306814618">
          <w:marLeft w:val="0"/>
          <w:marRight w:val="0"/>
          <w:marTop w:val="0"/>
          <w:marBottom w:val="0"/>
          <w:divBdr>
            <w:top w:val="none" w:sz="0" w:space="0" w:color="auto"/>
            <w:left w:val="none" w:sz="0" w:space="0" w:color="auto"/>
            <w:bottom w:val="none" w:sz="0" w:space="0" w:color="auto"/>
            <w:right w:val="none" w:sz="0" w:space="0" w:color="auto"/>
          </w:divBdr>
        </w:div>
        <w:div w:id="368183246">
          <w:marLeft w:val="0"/>
          <w:marRight w:val="0"/>
          <w:marTop w:val="0"/>
          <w:marBottom w:val="0"/>
          <w:divBdr>
            <w:top w:val="none" w:sz="0" w:space="0" w:color="auto"/>
            <w:left w:val="none" w:sz="0" w:space="0" w:color="auto"/>
            <w:bottom w:val="none" w:sz="0" w:space="0" w:color="auto"/>
            <w:right w:val="none" w:sz="0" w:space="0" w:color="auto"/>
          </w:divBdr>
        </w:div>
        <w:div w:id="2035880913">
          <w:marLeft w:val="0"/>
          <w:marRight w:val="0"/>
          <w:marTop w:val="0"/>
          <w:marBottom w:val="0"/>
          <w:divBdr>
            <w:top w:val="none" w:sz="0" w:space="0" w:color="auto"/>
            <w:left w:val="none" w:sz="0" w:space="0" w:color="auto"/>
            <w:bottom w:val="none" w:sz="0" w:space="0" w:color="auto"/>
            <w:right w:val="none" w:sz="0" w:space="0" w:color="auto"/>
          </w:divBdr>
        </w:div>
        <w:div w:id="1028457957">
          <w:marLeft w:val="0"/>
          <w:marRight w:val="0"/>
          <w:marTop w:val="0"/>
          <w:marBottom w:val="0"/>
          <w:divBdr>
            <w:top w:val="none" w:sz="0" w:space="0" w:color="auto"/>
            <w:left w:val="none" w:sz="0" w:space="0" w:color="auto"/>
            <w:bottom w:val="none" w:sz="0" w:space="0" w:color="auto"/>
            <w:right w:val="none" w:sz="0" w:space="0" w:color="auto"/>
          </w:divBdr>
        </w:div>
        <w:div w:id="706955590">
          <w:marLeft w:val="0"/>
          <w:marRight w:val="0"/>
          <w:marTop w:val="0"/>
          <w:marBottom w:val="0"/>
          <w:divBdr>
            <w:top w:val="none" w:sz="0" w:space="0" w:color="auto"/>
            <w:left w:val="none" w:sz="0" w:space="0" w:color="auto"/>
            <w:bottom w:val="none" w:sz="0" w:space="0" w:color="auto"/>
            <w:right w:val="none" w:sz="0" w:space="0" w:color="auto"/>
          </w:divBdr>
        </w:div>
        <w:div w:id="596599125">
          <w:marLeft w:val="0"/>
          <w:marRight w:val="0"/>
          <w:marTop w:val="0"/>
          <w:marBottom w:val="0"/>
          <w:divBdr>
            <w:top w:val="none" w:sz="0" w:space="0" w:color="auto"/>
            <w:left w:val="none" w:sz="0" w:space="0" w:color="auto"/>
            <w:bottom w:val="none" w:sz="0" w:space="0" w:color="auto"/>
            <w:right w:val="none" w:sz="0" w:space="0" w:color="auto"/>
          </w:divBdr>
        </w:div>
        <w:div w:id="328294022">
          <w:marLeft w:val="0"/>
          <w:marRight w:val="0"/>
          <w:marTop w:val="0"/>
          <w:marBottom w:val="0"/>
          <w:divBdr>
            <w:top w:val="none" w:sz="0" w:space="0" w:color="auto"/>
            <w:left w:val="none" w:sz="0" w:space="0" w:color="auto"/>
            <w:bottom w:val="none" w:sz="0" w:space="0" w:color="auto"/>
            <w:right w:val="none" w:sz="0" w:space="0" w:color="auto"/>
          </w:divBdr>
        </w:div>
        <w:div w:id="1898197327">
          <w:marLeft w:val="0"/>
          <w:marRight w:val="0"/>
          <w:marTop w:val="0"/>
          <w:marBottom w:val="0"/>
          <w:divBdr>
            <w:top w:val="none" w:sz="0" w:space="0" w:color="auto"/>
            <w:left w:val="none" w:sz="0" w:space="0" w:color="auto"/>
            <w:bottom w:val="none" w:sz="0" w:space="0" w:color="auto"/>
            <w:right w:val="none" w:sz="0" w:space="0" w:color="auto"/>
          </w:divBdr>
        </w:div>
        <w:div w:id="844244728">
          <w:marLeft w:val="0"/>
          <w:marRight w:val="0"/>
          <w:marTop w:val="0"/>
          <w:marBottom w:val="0"/>
          <w:divBdr>
            <w:top w:val="none" w:sz="0" w:space="0" w:color="auto"/>
            <w:left w:val="none" w:sz="0" w:space="0" w:color="auto"/>
            <w:bottom w:val="none" w:sz="0" w:space="0" w:color="auto"/>
            <w:right w:val="none" w:sz="0" w:space="0" w:color="auto"/>
          </w:divBdr>
        </w:div>
        <w:div w:id="414059834">
          <w:marLeft w:val="0"/>
          <w:marRight w:val="0"/>
          <w:marTop w:val="0"/>
          <w:marBottom w:val="0"/>
          <w:divBdr>
            <w:top w:val="none" w:sz="0" w:space="0" w:color="auto"/>
            <w:left w:val="none" w:sz="0" w:space="0" w:color="auto"/>
            <w:bottom w:val="none" w:sz="0" w:space="0" w:color="auto"/>
            <w:right w:val="none" w:sz="0" w:space="0" w:color="auto"/>
          </w:divBdr>
        </w:div>
        <w:div w:id="1830755581">
          <w:marLeft w:val="0"/>
          <w:marRight w:val="0"/>
          <w:marTop w:val="0"/>
          <w:marBottom w:val="0"/>
          <w:divBdr>
            <w:top w:val="none" w:sz="0" w:space="0" w:color="auto"/>
            <w:left w:val="none" w:sz="0" w:space="0" w:color="auto"/>
            <w:bottom w:val="none" w:sz="0" w:space="0" w:color="auto"/>
            <w:right w:val="none" w:sz="0" w:space="0" w:color="auto"/>
          </w:divBdr>
        </w:div>
        <w:div w:id="874972735">
          <w:marLeft w:val="0"/>
          <w:marRight w:val="0"/>
          <w:marTop w:val="0"/>
          <w:marBottom w:val="0"/>
          <w:divBdr>
            <w:top w:val="none" w:sz="0" w:space="0" w:color="auto"/>
            <w:left w:val="none" w:sz="0" w:space="0" w:color="auto"/>
            <w:bottom w:val="none" w:sz="0" w:space="0" w:color="auto"/>
            <w:right w:val="none" w:sz="0" w:space="0" w:color="auto"/>
          </w:divBdr>
        </w:div>
        <w:div w:id="881209215">
          <w:marLeft w:val="0"/>
          <w:marRight w:val="0"/>
          <w:marTop w:val="0"/>
          <w:marBottom w:val="0"/>
          <w:divBdr>
            <w:top w:val="none" w:sz="0" w:space="0" w:color="auto"/>
            <w:left w:val="none" w:sz="0" w:space="0" w:color="auto"/>
            <w:bottom w:val="none" w:sz="0" w:space="0" w:color="auto"/>
            <w:right w:val="none" w:sz="0" w:space="0" w:color="auto"/>
          </w:divBdr>
        </w:div>
        <w:div w:id="808202690">
          <w:marLeft w:val="0"/>
          <w:marRight w:val="0"/>
          <w:marTop w:val="0"/>
          <w:marBottom w:val="0"/>
          <w:divBdr>
            <w:top w:val="none" w:sz="0" w:space="0" w:color="auto"/>
            <w:left w:val="none" w:sz="0" w:space="0" w:color="auto"/>
            <w:bottom w:val="none" w:sz="0" w:space="0" w:color="auto"/>
            <w:right w:val="none" w:sz="0" w:space="0" w:color="auto"/>
          </w:divBdr>
        </w:div>
        <w:div w:id="2044859430">
          <w:marLeft w:val="0"/>
          <w:marRight w:val="0"/>
          <w:marTop w:val="0"/>
          <w:marBottom w:val="0"/>
          <w:divBdr>
            <w:top w:val="none" w:sz="0" w:space="0" w:color="auto"/>
            <w:left w:val="none" w:sz="0" w:space="0" w:color="auto"/>
            <w:bottom w:val="none" w:sz="0" w:space="0" w:color="auto"/>
            <w:right w:val="none" w:sz="0" w:space="0" w:color="auto"/>
          </w:divBdr>
        </w:div>
        <w:div w:id="2071534025">
          <w:marLeft w:val="0"/>
          <w:marRight w:val="0"/>
          <w:marTop w:val="0"/>
          <w:marBottom w:val="0"/>
          <w:divBdr>
            <w:top w:val="none" w:sz="0" w:space="0" w:color="auto"/>
            <w:left w:val="none" w:sz="0" w:space="0" w:color="auto"/>
            <w:bottom w:val="none" w:sz="0" w:space="0" w:color="auto"/>
            <w:right w:val="none" w:sz="0" w:space="0" w:color="auto"/>
          </w:divBdr>
        </w:div>
        <w:div w:id="1424111652">
          <w:marLeft w:val="0"/>
          <w:marRight w:val="0"/>
          <w:marTop w:val="0"/>
          <w:marBottom w:val="0"/>
          <w:divBdr>
            <w:top w:val="none" w:sz="0" w:space="0" w:color="auto"/>
            <w:left w:val="none" w:sz="0" w:space="0" w:color="auto"/>
            <w:bottom w:val="none" w:sz="0" w:space="0" w:color="auto"/>
            <w:right w:val="none" w:sz="0" w:space="0" w:color="auto"/>
          </w:divBdr>
        </w:div>
        <w:div w:id="1271208611">
          <w:marLeft w:val="0"/>
          <w:marRight w:val="0"/>
          <w:marTop w:val="0"/>
          <w:marBottom w:val="0"/>
          <w:divBdr>
            <w:top w:val="none" w:sz="0" w:space="0" w:color="auto"/>
            <w:left w:val="none" w:sz="0" w:space="0" w:color="auto"/>
            <w:bottom w:val="none" w:sz="0" w:space="0" w:color="auto"/>
            <w:right w:val="none" w:sz="0" w:space="0" w:color="auto"/>
          </w:divBdr>
        </w:div>
        <w:div w:id="1894656279">
          <w:marLeft w:val="0"/>
          <w:marRight w:val="0"/>
          <w:marTop w:val="0"/>
          <w:marBottom w:val="0"/>
          <w:divBdr>
            <w:top w:val="none" w:sz="0" w:space="0" w:color="auto"/>
            <w:left w:val="none" w:sz="0" w:space="0" w:color="auto"/>
            <w:bottom w:val="none" w:sz="0" w:space="0" w:color="auto"/>
            <w:right w:val="none" w:sz="0" w:space="0" w:color="auto"/>
          </w:divBdr>
        </w:div>
        <w:div w:id="1868568377">
          <w:marLeft w:val="0"/>
          <w:marRight w:val="0"/>
          <w:marTop w:val="0"/>
          <w:marBottom w:val="0"/>
          <w:divBdr>
            <w:top w:val="none" w:sz="0" w:space="0" w:color="auto"/>
            <w:left w:val="none" w:sz="0" w:space="0" w:color="auto"/>
            <w:bottom w:val="none" w:sz="0" w:space="0" w:color="auto"/>
            <w:right w:val="none" w:sz="0" w:space="0" w:color="auto"/>
          </w:divBdr>
        </w:div>
        <w:div w:id="2045906631">
          <w:marLeft w:val="0"/>
          <w:marRight w:val="0"/>
          <w:marTop w:val="0"/>
          <w:marBottom w:val="0"/>
          <w:divBdr>
            <w:top w:val="none" w:sz="0" w:space="0" w:color="auto"/>
            <w:left w:val="none" w:sz="0" w:space="0" w:color="auto"/>
            <w:bottom w:val="none" w:sz="0" w:space="0" w:color="auto"/>
            <w:right w:val="none" w:sz="0" w:space="0" w:color="auto"/>
          </w:divBdr>
        </w:div>
        <w:div w:id="1947813035">
          <w:marLeft w:val="0"/>
          <w:marRight w:val="0"/>
          <w:marTop w:val="0"/>
          <w:marBottom w:val="0"/>
          <w:divBdr>
            <w:top w:val="none" w:sz="0" w:space="0" w:color="auto"/>
            <w:left w:val="none" w:sz="0" w:space="0" w:color="auto"/>
            <w:bottom w:val="none" w:sz="0" w:space="0" w:color="auto"/>
            <w:right w:val="none" w:sz="0" w:space="0" w:color="auto"/>
          </w:divBdr>
        </w:div>
        <w:div w:id="1864585452">
          <w:marLeft w:val="0"/>
          <w:marRight w:val="0"/>
          <w:marTop w:val="0"/>
          <w:marBottom w:val="0"/>
          <w:divBdr>
            <w:top w:val="none" w:sz="0" w:space="0" w:color="auto"/>
            <w:left w:val="none" w:sz="0" w:space="0" w:color="auto"/>
            <w:bottom w:val="none" w:sz="0" w:space="0" w:color="auto"/>
            <w:right w:val="none" w:sz="0" w:space="0" w:color="auto"/>
          </w:divBdr>
        </w:div>
        <w:div w:id="160319954">
          <w:marLeft w:val="0"/>
          <w:marRight w:val="0"/>
          <w:marTop w:val="0"/>
          <w:marBottom w:val="0"/>
          <w:divBdr>
            <w:top w:val="none" w:sz="0" w:space="0" w:color="auto"/>
            <w:left w:val="none" w:sz="0" w:space="0" w:color="auto"/>
            <w:bottom w:val="none" w:sz="0" w:space="0" w:color="auto"/>
            <w:right w:val="none" w:sz="0" w:space="0" w:color="auto"/>
          </w:divBdr>
        </w:div>
        <w:div w:id="442966348">
          <w:marLeft w:val="0"/>
          <w:marRight w:val="0"/>
          <w:marTop w:val="0"/>
          <w:marBottom w:val="0"/>
          <w:divBdr>
            <w:top w:val="none" w:sz="0" w:space="0" w:color="auto"/>
            <w:left w:val="none" w:sz="0" w:space="0" w:color="auto"/>
            <w:bottom w:val="none" w:sz="0" w:space="0" w:color="auto"/>
            <w:right w:val="none" w:sz="0" w:space="0" w:color="auto"/>
          </w:divBdr>
        </w:div>
        <w:div w:id="1675915663">
          <w:marLeft w:val="0"/>
          <w:marRight w:val="0"/>
          <w:marTop w:val="0"/>
          <w:marBottom w:val="0"/>
          <w:divBdr>
            <w:top w:val="none" w:sz="0" w:space="0" w:color="auto"/>
            <w:left w:val="none" w:sz="0" w:space="0" w:color="auto"/>
            <w:bottom w:val="none" w:sz="0" w:space="0" w:color="auto"/>
            <w:right w:val="none" w:sz="0" w:space="0" w:color="auto"/>
          </w:divBdr>
        </w:div>
        <w:div w:id="642084714">
          <w:marLeft w:val="0"/>
          <w:marRight w:val="0"/>
          <w:marTop w:val="0"/>
          <w:marBottom w:val="0"/>
          <w:divBdr>
            <w:top w:val="none" w:sz="0" w:space="0" w:color="auto"/>
            <w:left w:val="none" w:sz="0" w:space="0" w:color="auto"/>
            <w:bottom w:val="none" w:sz="0" w:space="0" w:color="auto"/>
            <w:right w:val="none" w:sz="0" w:space="0" w:color="auto"/>
          </w:divBdr>
        </w:div>
        <w:div w:id="1328824853">
          <w:marLeft w:val="0"/>
          <w:marRight w:val="0"/>
          <w:marTop w:val="0"/>
          <w:marBottom w:val="0"/>
          <w:divBdr>
            <w:top w:val="none" w:sz="0" w:space="0" w:color="auto"/>
            <w:left w:val="none" w:sz="0" w:space="0" w:color="auto"/>
            <w:bottom w:val="none" w:sz="0" w:space="0" w:color="auto"/>
            <w:right w:val="none" w:sz="0" w:space="0" w:color="auto"/>
          </w:divBdr>
        </w:div>
        <w:div w:id="1021319250">
          <w:marLeft w:val="0"/>
          <w:marRight w:val="0"/>
          <w:marTop w:val="0"/>
          <w:marBottom w:val="0"/>
          <w:divBdr>
            <w:top w:val="none" w:sz="0" w:space="0" w:color="auto"/>
            <w:left w:val="none" w:sz="0" w:space="0" w:color="auto"/>
            <w:bottom w:val="none" w:sz="0" w:space="0" w:color="auto"/>
            <w:right w:val="none" w:sz="0" w:space="0" w:color="auto"/>
          </w:divBdr>
        </w:div>
        <w:div w:id="29261246">
          <w:marLeft w:val="0"/>
          <w:marRight w:val="0"/>
          <w:marTop w:val="0"/>
          <w:marBottom w:val="0"/>
          <w:divBdr>
            <w:top w:val="none" w:sz="0" w:space="0" w:color="auto"/>
            <w:left w:val="none" w:sz="0" w:space="0" w:color="auto"/>
            <w:bottom w:val="none" w:sz="0" w:space="0" w:color="auto"/>
            <w:right w:val="none" w:sz="0" w:space="0" w:color="auto"/>
          </w:divBdr>
        </w:div>
        <w:div w:id="45766984">
          <w:marLeft w:val="0"/>
          <w:marRight w:val="0"/>
          <w:marTop w:val="0"/>
          <w:marBottom w:val="0"/>
          <w:divBdr>
            <w:top w:val="none" w:sz="0" w:space="0" w:color="auto"/>
            <w:left w:val="none" w:sz="0" w:space="0" w:color="auto"/>
            <w:bottom w:val="none" w:sz="0" w:space="0" w:color="auto"/>
            <w:right w:val="none" w:sz="0" w:space="0" w:color="auto"/>
          </w:divBdr>
        </w:div>
        <w:div w:id="1081681862">
          <w:marLeft w:val="0"/>
          <w:marRight w:val="0"/>
          <w:marTop w:val="0"/>
          <w:marBottom w:val="0"/>
          <w:divBdr>
            <w:top w:val="none" w:sz="0" w:space="0" w:color="auto"/>
            <w:left w:val="none" w:sz="0" w:space="0" w:color="auto"/>
            <w:bottom w:val="none" w:sz="0" w:space="0" w:color="auto"/>
            <w:right w:val="none" w:sz="0" w:space="0" w:color="auto"/>
          </w:divBdr>
        </w:div>
        <w:div w:id="2013338960">
          <w:marLeft w:val="0"/>
          <w:marRight w:val="0"/>
          <w:marTop w:val="0"/>
          <w:marBottom w:val="0"/>
          <w:divBdr>
            <w:top w:val="none" w:sz="0" w:space="0" w:color="auto"/>
            <w:left w:val="none" w:sz="0" w:space="0" w:color="auto"/>
            <w:bottom w:val="none" w:sz="0" w:space="0" w:color="auto"/>
            <w:right w:val="none" w:sz="0" w:space="0" w:color="auto"/>
          </w:divBdr>
        </w:div>
        <w:div w:id="441807337">
          <w:marLeft w:val="0"/>
          <w:marRight w:val="0"/>
          <w:marTop w:val="0"/>
          <w:marBottom w:val="0"/>
          <w:divBdr>
            <w:top w:val="none" w:sz="0" w:space="0" w:color="auto"/>
            <w:left w:val="none" w:sz="0" w:space="0" w:color="auto"/>
            <w:bottom w:val="none" w:sz="0" w:space="0" w:color="auto"/>
            <w:right w:val="none" w:sz="0" w:space="0" w:color="auto"/>
          </w:divBdr>
        </w:div>
        <w:div w:id="726730355">
          <w:marLeft w:val="0"/>
          <w:marRight w:val="0"/>
          <w:marTop w:val="0"/>
          <w:marBottom w:val="0"/>
          <w:divBdr>
            <w:top w:val="none" w:sz="0" w:space="0" w:color="auto"/>
            <w:left w:val="none" w:sz="0" w:space="0" w:color="auto"/>
            <w:bottom w:val="none" w:sz="0" w:space="0" w:color="auto"/>
            <w:right w:val="none" w:sz="0" w:space="0" w:color="auto"/>
          </w:divBdr>
        </w:div>
        <w:div w:id="1630816596">
          <w:marLeft w:val="0"/>
          <w:marRight w:val="0"/>
          <w:marTop w:val="0"/>
          <w:marBottom w:val="0"/>
          <w:divBdr>
            <w:top w:val="none" w:sz="0" w:space="0" w:color="auto"/>
            <w:left w:val="none" w:sz="0" w:space="0" w:color="auto"/>
            <w:bottom w:val="none" w:sz="0" w:space="0" w:color="auto"/>
            <w:right w:val="none" w:sz="0" w:space="0" w:color="auto"/>
          </w:divBdr>
        </w:div>
        <w:div w:id="1132986490">
          <w:marLeft w:val="0"/>
          <w:marRight w:val="0"/>
          <w:marTop w:val="0"/>
          <w:marBottom w:val="0"/>
          <w:divBdr>
            <w:top w:val="none" w:sz="0" w:space="0" w:color="auto"/>
            <w:left w:val="none" w:sz="0" w:space="0" w:color="auto"/>
            <w:bottom w:val="none" w:sz="0" w:space="0" w:color="auto"/>
            <w:right w:val="none" w:sz="0" w:space="0" w:color="auto"/>
          </w:divBdr>
        </w:div>
        <w:div w:id="1109817150">
          <w:marLeft w:val="0"/>
          <w:marRight w:val="0"/>
          <w:marTop w:val="0"/>
          <w:marBottom w:val="0"/>
          <w:divBdr>
            <w:top w:val="none" w:sz="0" w:space="0" w:color="auto"/>
            <w:left w:val="none" w:sz="0" w:space="0" w:color="auto"/>
            <w:bottom w:val="none" w:sz="0" w:space="0" w:color="auto"/>
            <w:right w:val="none" w:sz="0" w:space="0" w:color="auto"/>
          </w:divBdr>
        </w:div>
        <w:div w:id="1126316131">
          <w:marLeft w:val="0"/>
          <w:marRight w:val="0"/>
          <w:marTop w:val="0"/>
          <w:marBottom w:val="0"/>
          <w:divBdr>
            <w:top w:val="none" w:sz="0" w:space="0" w:color="auto"/>
            <w:left w:val="none" w:sz="0" w:space="0" w:color="auto"/>
            <w:bottom w:val="none" w:sz="0" w:space="0" w:color="auto"/>
            <w:right w:val="none" w:sz="0" w:space="0" w:color="auto"/>
          </w:divBdr>
        </w:div>
        <w:div w:id="1330327127">
          <w:marLeft w:val="0"/>
          <w:marRight w:val="0"/>
          <w:marTop w:val="0"/>
          <w:marBottom w:val="0"/>
          <w:divBdr>
            <w:top w:val="none" w:sz="0" w:space="0" w:color="auto"/>
            <w:left w:val="none" w:sz="0" w:space="0" w:color="auto"/>
            <w:bottom w:val="none" w:sz="0" w:space="0" w:color="auto"/>
            <w:right w:val="none" w:sz="0" w:space="0" w:color="auto"/>
          </w:divBdr>
        </w:div>
        <w:div w:id="1512378710">
          <w:marLeft w:val="0"/>
          <w:marRight w:val="0"/>
          <w:marTop w:val="0"/>
          <w:marBottom w:val="0"/>
          <w:divBdr>
            <w:top w:val="none" w:sz="0" w:space="0" w:color="auto"/>
            <w:left w:val="none" w:sz="0" w:space="0" w:color="auto"/>
            <w:bottom w:val="none" w:sz="0" w:space="0" w:color="auto"/>
            <w:right w:val="none" w:sz="0" w:space="0" w:color="auto"/>
          </w:divBdr>
        </w:div>
        <w:div w:id="427652169">
          <w:marLeft w:val="0"/>
          <w:marRight w:val="0"/>
          <w:marTop w:val="0"/>
          <w:marBottom w:val="0"/>
          <w:divBdr>
            <w:top w:val="none" w:sz="0" w:space="0" w:color="auto"/>
            <w:left w:val="none" w:sz="0" w:space="0" w:color="auto"/>
            <w:bottom w:val="none" w:sz="0" w:space="0" w:color="auto"/>
            <w:right w:val="none" w:sz="0" w:space="0" w:color="auto"/>
          </w:divBdr>
        </w:div>
        <w:div w:id="1073163276">
          <w:marLeft w:val="0"/>
          <w:marRight w:val="0"/>
          <w:marTop w:val="0"/>
          <w:marBottom w:val="0"/>
          <w:divBdr>
            <w:top w:val="none" w:sz="0" w:space="0" w:color="auto"/>
            <w:left w:val="none" w:sz="0" w:space="0" w:color="auto"/>
            <w:bottom w:val="none" w:sz="0" w:space="0" w:color="auto"/>
            <w:right w:val="none" w:sz="0" w:space="0" w:color="auto"/>
          </w:divBdr>
        </w:div>
        <w:div w:id="1400055437">
          <w:marLeft w:val="0"/>
          <w:marRight w:val="0"/>
          <w:marTop w:val="0"/>
          <w:marBottom w:val="0"/>
          <w:divBdr>
            <w:top w:val="none" w:sz="0" w:space="0" w:color="auto"/>
            <w:left w:val="none" w:sz="0" w:space="0" w:color="auto"/>
            <w:bottom w:val="none" w:sz="0" w:space="0" w:color="auto"/>
            <w:right w:val="none" w:sz="0" w:space="0" w:color="auto"/>
          </w:divBdr>
        </w:div>
        <w:div w:id="58209301">
          <w:marLeft w:val="0"/>
          <w:marRight w:val="0"/>
          <w:marTop w:val="0"/>
          <w:marBottom w:val="0"/>
          <w:divBdr>
            <w:top w:val="none" w:sz="0" w:space="0" w:color="auto"/>
            <w:left w:val="none" w:sz="0" w:space="0" w:color="auto"/>
            <w:bottom w:val="none" w:sz="0" w:space="0" w:color="auto"/>
            <w:right w:val="none" w:sz="0" w:space="0" w:color="auto"/>
          </w:divBdr>
        </w:div>
        <w:div w:id="861210061">
          <w:marLeft w:val="0"/>
          <w:marRight w:val="0"/>
          <w:marTop w:val="0"/>
          <w:marBottom w:val="0"/>
          <w:divBdr>
            <w:top w:val="none" w:sz="0" w:space="0" w:color="auto"/>
            <w:left w:val="none" w:sz="0" w:space="0" w:color="auto"/>
            <w:bottom w:val="none" w:sz="0" w:space="0" w:color="auto"/>
            <w:right w:val="none" w:sz="0" w:space="0" w:color="auto"/>
          </w:divBdr>
        </w:div>
        <w:div w:id="471561198">
          <w:marLeft w:val="0"/>
          <w:marRight w:val="0"/>
          <w:marTop w:val="0"/>
          <w:marBottom w:val="0"/>
          <w:divBdr>
            <w:top w:val="none" w:sz="0" w:space="0" w:color="auto"/>
            <w:left w:val="none" w:sz="0" w:space="0" w:color="auto"/>
            <w:bottom w:val="none" w:sz="0" w:space="0" w:color="auto"/>
            <w:right w:val="none" w:sz="0" w:space="0" w:color="auto"/>
          </w:divBdr>
        </w:div>
        <w:div w:id="544484875">
          <w:marLeft w:val="0"/>
          <w:marRight w:val="0"/>
          <w:marTop w:val="0"/>
          <w:marBottom w:val="0"/>
          <w:divBdr>
            <w:top w:val="none" w:sz="0" w:space="0" w:color="auto"/>
            <w:left w:val="none" w:sz="0" w:space="0" w:color="auto"/>
            <w:bottom w:val="none" w:sz="0" w:space="0" w:color="auto"/>
            <w:right w:val="none" w:sz="0" w:space="0" w:color="auto"/>
          </w:divBdr>
        </w:div>
        <w:div w:id="26224399">
          <w:marLeft w:val="0"/>
          <w:marRight w:val="0"/>
          <w:marTop w:val="0"/>
          <w:marBottom w:val="0"/>
          <w:divBdr>
            <w:top w:val="none" w:sz="0" w:space="0" w:color="auto"/>
            <w:left w:val="none" w:sz="0" w:space="0" w:color="auto"/>
            <w:bottom w:val="none" w:sz="0" w:space="0" w:color="auto"/>
            <w:right w:val="none" w:sz="0" w:space="0" w:color="auto"/>
          </w:divBdr>
        </w:div>
        <w:div w:id="193613190">
          <w:marLeft w:val="0"/>
          <w:marRight w:val="0"/>
          <w:marTop w:val="0"/>
          <w:marBottom w:val="0"/>
          <w:divBdr>
            <w:top w:val="none" w:sz="0" w:space="0" w:color="auto"/>
            <w:left w:val="none" w:sz="0" w:space="0" w:color="auto"/>
            <w:bottom w:val="none" w:sz="0" w:space="0" w:color="auto"/>
            <w:right w:val="none" w:sz="0" w:space="0" w:color="auto"/>
          </w:divBdr>
        </w:div>
        <w:div w:id="621421783">
          <w:marLeft w:val="0"/>
          <w:marRight w:val="0"/>
          <w:marTop w:val="0"/>
          <w:marBottom w:val="0"/>
          <w:divBdr>
            <w:top w:val="none" w:sz="0" w:space="0" w:color="auto"/>
            <w:left w:val="none" w:sz="0" w:space="0" w:color="auto"/>
            <w:bottom w:val="none" w:sz="0" w:space="0" w:color="auto"/>
            <w:right w:val="none" w:sz="0" w:space="0" w:color="auto"/>
          </w:divBdr>
        </w:div>
        <w:div w:id="1881235582">
          <w:marLeft w:val="0"/>
          <w:marRight w:val="0"/>
          <w:marTop w:val="0"/>
          <w:marBottom w:val="0"/>
          <w:divBdr>
            <w:top w:val="none" w:sz="0" w:space="0" w:color="auto"/>
            <w:left w:val="none" w:sz="0" w:space="0" w:color="auto"/>
            <w:bottom w:val="none" w:sz="0" w:space="0" w:color="auto"/>
            <w:right w:val="none" w:sz="0" w:space="0" w:color="auto"/>
          </w:divBdr>
        </w:div>
        <w:div w:id="1979797061">
          <w:marLeft w:val="0"/>
          <w:marRight w:val="0"/>
          <w:marTop w:val="0"/>
          <w:marBottom w:val="0"/>
          <w:divBdr>
            <w:top w:val="none" w:sz="0" w:space="0" w:color="auto"/>
            <w:left w:val="none" w:sz="0" w:space="0" w:color="auto"/>
            <w:bottom w:val="none" w:sz="0" w:space="0" w:color="auto"/>
            <w:right w:val="none" w:sz="0" w:space="0" w:color="auto"/>
          </w:divBdr>
        </w:div>
        <w:div w:id="1041906495">
          <w:marLeft w:val="0"/>
          <w:marRight w:val="0"/>
          <w:marTop w:val="0"/>
          <w:marBottom w:val="0"/>
          <w:divBdr>
            <w:top w:val="none" w:sz="0" w:space="0" w:color="auto"/>
            <w:left w:val="none" w:sz="0" w:space="0" w:color="auto"/>
            <w:bottom w:val="none" w:sz="0" w:space="0" w:color="auto"/>
            <w:right w:val="none" w:sz="0" w:space="0" w:color="auto"/>
          </w:divBdr>
        </w:div>
        <w:div w:id="38361933">
          <w:marLeft w:val="0"/>
          <w:marRight w:val="0"/>
          <w:marTop w:val="0"/>
          <w:marBottom w:val="0"/>
          <w:divBdr>
            <w:top w:val="none" w:sz="0" w:space="0" w:color="auto"/>
            <w:left w:val="none" w:sz="0" w:space="0" w:color="auto"/>
            <w:bottom w:val="none" w:sz="0" w:space="0" w:color="auto"/>
            <w:right w:val="none" w:sz="0" w:space="0" w:color="auto"/>
          </w:divBdr>
        </w:div>
        <w:div w:id="1058093898">
          <w:marLeft w:val="0"/>
          <w:marRight w:val="0"/>
          <w:marTop w:val="0"/>
          <w:marBottom w:val="0"/>
          <w:divBdr>
            <w:top w:val="none" w:sz="0" w:space="0" w:color="auto"/>
            <w:left w:val="none" w:sz="0" w:space="0" w:color="auto"/>
            <w:bottom w:val="none" w:sz="0" w:space="0" w:color="auto"/>
            <w:right w:val="none" w:sz="0" w:space="0" w:color="auto"/>
          </w:divBdr>
        </w:div>
        <w:div w:id="621115660">
          <w:marLeft w:val="0"/>
          <w:marRight w:val="0"/>
          <w:marTop w:val="0"/>
          <w:marBottom w:val="0"/>
          <w:divBdr>
            <w:top w:val="none" w:sz="0" w:space="0" w:color="auto"/>
            <w:left w:val="none" w:sz="0" w:space="0" w:color="auto"/>
            <w:bottom w:val="none" w:sz="0" w:space="0" w:color="auto"/>
            <w:right w:val="none" w:sz="0" w:space="0" w:color="auto"/>
          </w:divBdr>
        </w:div>
        <w:div w:id="1591549509">
          <w:marLeft w:val="0"/>
          <w:marRight w:val="0"/>
          <w:marTop w:val="0"/>
          <w:marBottom w:val="0"/>
          <w:divBdr>
            <w:top w:val="none" w:sz="0" w:space="0" w:color="auto"/>
            <w:left w:val="none" w:sz="0" w:space="0" w:color="auto"/>
            <w:bottom w:val="none" w:sz="0" w:space="0" w:color="auto"/>
            <w:right w:val="none" w:sz="0" w:space="0" w:color="auto"/>
          </w:divBdr>
        </w:div>
        <w:div w:id="1144935162">
          <w:marLeft w:val="0"/>
          <w:marRight w:val="0"/>
          <w:marTop w:val="0"/>
          <w:marBottom w:val="0"/>
          <w:divBdr>
            <w:top w:val="none" w:sz="0" w:space="0" w:color="auto"/>
            <w:left w:val="none" w:sz="0" w:space="0" w:color="auto"/>
            <w:bottom w:val="none" w:sz="0" w:space="0" w:color="auto"/>
            <w:right w:val="none" w:sz="0" w:space="0" w:color="auto"/>
          </w:divBdr>
        </w:div>
        <w:div w:id="1553809673">
          <w:marLeft w:val="0"/>
          <w:marRight w:val="0"/>
          <w:marTop w:val="0"/>
          <w:marBottom w:val="0"/>
          <w:divBdr>
            <w:top w:val="none" w:sz="0" w:space="0" w:color="auto"/>
            <w:left w:val="none" w:sz="0" w:space="0" w:color="auto"/>
            <w:bottom w:val="none" w:sz="0" w:space="0" w:color="auto"/>
            <w:right w:val="none" w:sz="0" w:space="0" w:color="auto"/>
          </w:divBdr>
        </w:div>
        <w:div w:id="455610229">
          <w:marLeft w:val="0"/>
          <w:marRight w:val="0"/>
          <w:marTop w:val="0"/>
          <w:marBottom w:val="0"/>
          <w:divBdr>
            <w:top w:val="none" w:sz="0" w:space="0" w:color="auto"/>
            <w:left w:val="none" w:sz="0" w:space="0" w:color="auto"/>
            <w:bottom w:val="none" w:sz="0" w:space="0" w:color="auto"/>
            <w:right w:val="none" w:sz="0" w:space="0" w:color="auto"/>
          </w:divBdr>
        </w:div>
        <w:div w:id="13307871">
          <w:marLeft w:val="0"/>
          <w:marRight w:val="0"/>
          <w:marTop w:val="0"/>
          <w:marBottom w:val="0"/>
          <w:divBdr>
            <w:top w:val="none" w:sz="0" w:space="0" w:color="auto"/>
            <w:left w:val="none" w:sz="0" w:space="0" w:color="auto"/>
            <w:bottom w:val="none" w:sz="0" w:space="0" w:color="auto"/>
            <w:right w:val="none" w:sz="0" w:space="0" w:color="auto"/>
          </w:divBdr>
        </w:div>
        <w:div w:id="2095083572">
          <w:marLeft w:val="0"/>
          <w:marRight w:val="0"/>
          <w:marTop w:val="0"/>
          <w:marBottom w:val="0"/>
          <w:divBdr>
            <w:top w:val="none" w:sz="0" w:space="0" w:color="auto"/>
            <w:left w:val="none" w:sz="0" w:space="0" w:color="auto"/>
            <w:bottom w:val="none" w:sz="0" w:space="0" w:color="auto"/>
            <w:right w:val="none" w:sz="0" w:space="0" w:color="auto"/>
          </w:divBdr>
        </w:div>
        <w:div w:id="819805095">
          <w:marLeft w:val="0"/>
          <w:marRight w:val="0"/>
          <w:marTop w:val="0"/>
          <w:marBottom w:val="0"/>
          <w:divBdr>
            <w:top w:val="none" w:sz="0" w:space="0" w:color="auto"/>
            <w:left w:val="none" w:sz="0" w:space="0" w:color="auto"/>
            <w:bottom w:val="none" w:sz="0" w:space="0" w:color="auto"/>
            <w:right w:val="none" w:sz="0" w:space="0" w:color="auto"/>
          </w:divBdr>
        </w:div>
        <w:div w:id="2092920693">
          <w:marLeft w:val="0"/>
          <w:marRight w:val="0"/>
          <w:marTop w:val="0"/>
          <w:marBottom w:val="0"/>
          <w:divBdr>
            <w:top w:val="none" w:sz="0" w:space="0" w:color="auto"/>
            <w:left w:val="none" w:sz="0" w:space="0" w:color="auto"/>
            <w:bottom w:val="none" w:sz="0" w:space="0" w:color="auto"/>
            <w:right w:val="none" w:sz="0" w:space="0" w:color="auto"/>
          </w:divBdr>
        </w:div>
        <w:div w:id="2089645317">
          <w:marLeft w:val="0"/>
          <w:marRight w:val="0"/>
          <w:marTop w:val="0"/>
          <w:marBottom w:val="0"/>
          <w:divBdr>
            <w:top w:val="none" w:sz="0" w:space="0" w:color="auto"/>
            <w:left w:val="none" w:sz="0" w:space="0" w:color="auto"/>
            <w:bottom w:val="none" w:sz="0" w:space="0" w:color="auto"/>
            <w:right w:val="none" w:sz="0" w:space="0" w:color="auto"/>
          </w:divBdr>
        </w:div>
        <w:div w:id="1668096271">
          <w:marLeft w:val="0"/>
          <w:marRight w:val="0"/>
          <w:marTop w:val="0"/>
          <w:marBottom w:val="0"/>
          <w:divBdr>
            <w:top w:val="none" w:sz="0" w:space="0" w:color="auto"/>
            <w:left w:val="none" w:sz="0" w:space="0" w:color="auto"/>
            <w:bottom w:val="none" w:sz="0" w:space="0" w:color="auto"/>
            <w:right w:val="none" w:sz="0" w:space="0" w:color="auto"/>
          </w:divBdr>
        </w:div>
        <w:div w:id="1615549851">
          <w:marLeft w:val="0"/>
          <w:marRight w:val="0"/>
          <w:marTop w:val="0"/>
          <w:marBottom w:val="0"/>
          <w:divBdr>
            <w:top w:val="none" w:sz="0" w:space="0" w:color="auto"/>
            <w:left w:val="none" w:sz="0" w:space="0" w:color="auto"/>
            <w:bottom w:val="none" w:sz="0" w:space="0" w:color="auto"/>
            <w:right w:val="none" w:sz="0" w:space="0" w:color="auto"/>
          </w:divBdr>
        </w:div>
        <w:div w:id="1043099015">
          <w:marLeft w:val="0"/>
          <w:marRight w:val="0"/>
          <w:marTop w:val="0"/>
          <w:marBottom w:val="0"/>
          <w:divBdr>
            <w:top w:val="none" w:sz="0" w:space="0" w:color="auto"/>
            <w:left w:val="none" w:sz="0" w:space="0" w:color="auto"/>
            <w:bottom w:val="none" w:sz="0" w:space="0" w:color="auto"/>
            <w:right w:val="none" w:sz="0" w:space="0" w:color="auto"/>
          </w:divBdr>
        </w:div>
        <w:div w:id="1951010230">
          <w:marLeft w:val="0"/>
          <w:marRight w:val="0"/>
          <w:marTop w:val="0"/>
          <w:marBottom w:val="0"/>
          <w:divBdr>
            <w:top w:val="none" w:sz="0" w:space="0" w:color="auto"/>
            <w:left w:val="none" w:sz="0" w:space="0" w:color="auto"/>
            <w:bottom w:val="none" w:sz="0" w:space="0" w:color="auto"/>
            <w:right w:val="none" w:sz="0" w:space="0" w:color="auto"/>
          </w:divBdr>
        </w:div>
        <w:div w:id="2042851960">
          <w:marLeft w:val="0"/>
          <w:marRight w:val="0"/>
          <w:marTop w:val="0"/>
          <w:marBottom w:val="0"/>
          <w:divBdr>
            <w:top w:val="none" w:sz="0" w:space="0" w:color="auto"/>
            <w:left w:val="none" w:sz="0" w:space="0" w:color="auto"/>
            <w:bottom w:val="none" w:sz="0" w:space="0" w:color="auto"/>
            <w:right w:val="none" w:sz="0" w:space="0" w:color="auto"/>
          </w:divBdr>
        </w:div>
        <w:div w:id="396515363">
          <w:marLeft w:val="0"/>
          <w:marRight w:val="0"/>
          <w:marTop w:val="0"/>
          <w:marBottom w:val="0"/>
          <w:divBdr>
            <w:top w:val="none" w:sz="0" w:space="0" w:color="auto"/>
            <w:left w:val="none" w:sz="0" w:space="0" w:color="auto"/>
            <w:bottom w:val="none" w:sz="0" w:space="0" w:color="auto"/>
            <w:right w:val="none" w:sz="0" w:space="0" w:color="auto"/>
          </w:divBdr>
        </w:div>
        <w:div w:id="1632634364">
          <w:marLeft w:val="0"/>
          <w:marRight w:val="0"/>
          <w:marTop w:val="0"/>
          <w:marBottom w:val="0"/>
          <w:divBdr>
            <w:top w:val="none" w:sz="0" w:space="0" w:color="auto"/>
            <w:left w:val="none" w:sz="0" w:space="0" w:color="auto"/>
            <w:bottom w:val="none" w:sz="0" w:space="0" w:color="auto"/>
            <w:right w:val="none" w:sz="0" w:space="0" w:color="auto"/>
          </w:divBdr>
        </w:div>
        <w:div w:id="526799812">
          <w:marLeft w:val="0"/>
          <w:marRight w:val="0"/>
          <w:marTop w:val="0"/>
          <w:marBottom w:val="0"/>
          <w:divBdr>
            <w:top w:val="none" w:sz="0" w:space="0" w:color="auto"/>
            <w:left w:val="none" w:sz="0" w:space="0" w:color="auto"/>
            <w:bottom w:val="none" w:sz="0" w:space="0" w:color="auto"/>
            <w:right w:val="none" w:sz="0" w:space="0" w:color="auto"/>
          </w:divBdr>
        </w:div>
        <w:div w:id="352727037">
          <w:marLeft w:val="0"/>
          <w:marRight w:val="0"/>
          <w:marTop w:val="0"/>
          <w:marBottom w:val="0"/>
          <w:divBdr>
            <w:top w:val="none" w:sz="0" w:space="0" w:color="auto"/>
            <w:left w:val="none" w:sz="0" w:space="0" w:color="auto"/>
            <w:bottom w:val="none" w:sz="0" w:space="0" w:color="auto"/>
            <w:right w:val="none" w:sz="0" w:space="0" w:color="auto"/>
          </w:divBdr>
        </w:div>
        <w:div w:id="537277983">
          <w:marLeft w:val="0"/>
          <w:marRight w:val="0"/>
          <w:marTop w:val="0"/>
          <w:marBottom w:val="0"/>
          <w:divBdr>
            <w:top w:val="none" w:sz="0" w:space="0" w:color="auto"/>
            <w:left w:val="none" w:sz="0" w:space="0" w:color="auto"/>
            <w:bottom w:val="none" w:sz="0" w:space="0" w:color="auto"/>
            <w:right w:val="none" w:sz="0" w:space="0" w:color="auto"/>
          </w:divBdr>
        </w:div>
        <w:div w:id="1642534335">
          <w:marLeft w:val="0"/>
          <w:marRight w:val="0"/>
          <w:marTop w:val="0"/>
          <w:marBottom w:val="0"/>
          <w:divBdr>
            <w:top w:val="none" w:sz="0" w:space="0" w:color="auto"/>
            <w:left w:val="none" w:sz="0" w:space="0" w:color="auto"/>
            <w:bottom w:val="none" w:sz="0" w:space="0" w:color="auto"/>
            <w:right w:val="none" w:sz="0" w:space="0" w:color="auto"/>
          </w:divBdr>
        </w:div>
        <w:div w:id="1288509384">
          <w:marLeft w:val="0"/>
          <w:marRight w:val="0"/>
          <w:marTop w:val="0"/>
          <w:marBottom w:val="0"/>
          <w:divBdr>
            <w:top w:val="none" w:sz="0" w:space="0" w:color="auto"/>
            <w:left w:val="none" w:sz="0" w:space="0" w:color="auto"/>
            <w:bottom w:val="none" w:sz="0" w:space="0" w:color="auto"/>
            <w:right w:val="none" w:sz="0" w:space="0" w:color="auto"/>
          </w:divBdr>
        </w:div>
        <w:div w:id="1523394579">
          <w:marLeft w:val="0"/>
          <w:marRight w:val="0"/>
          <w:marTop w:val="0"/>
          <w:marBottom w:val="0"/>
          <w:divBdr>
            <w:top w:val="none" w:sz="0" w:space="0" w:color="auto"/>
            <w:left w:val="none" w:sz="0" w:space="0" w:color="auto"/>
            <w:bottom w:val="none" w:sz="0" w:space="0" w:color="auto"/>
            <w:right w:val="none" w:sz="0" w:space="0" w:color="auto"/>
          </w:divBdr>
        </w:div>
        <w:div w:id="1986547563">
          <w:marLeft w:val="0"/>
          <w:marRight w:val="0"/>
          <w:marTop w:val="0"/>
          <w:marBottom w:val="0"/>
          <w:divBdr>
            <w:top w:val="none" w:sz="0" w:space="0" w:color="auto"/>
            <w:left w:val="none" w:sz="0" w:space="0" w:color="auto"/>
            <w:bottom w:val="none" w:sz="0" w:space="0" w:color="auto"/>
            <w:right w:val="none" w:sz="0" w:space="0" w:color="auto"/>
          </w:divBdr>
        </w:div>
        <w:div w:id="1777093111">
          <w:marLeft w:val="0"/>
          <w:marRight w:val="0"/>
          <w:marTop w:val="0"/>
          <w:marBottom w:val="0"/>
          <w:divBdr>
            <w:top w:val="none" w:sz="0" w:space="0" w:color="auto"/>
            <w:left w:val="none" w:sz="0" w:space="0" w:color="auto"/>
            <w:bottom w:val="none" w:sz="0" w:space="0" w:color="auto"/>
            <w:right w:val="none" w:sz="0" w:space="0" w:color="auto"/>
          </w:divBdr>
        </w:div>
        <w:div w:id="525604937">
          <w:marLeft w:val="0"/>
          <w:marRight w:val="0"/>
          <w:marTop w:val="0"/>
          <w:marBottom w:val="0"/>
          <w:divBdr>
            <w:top w:val="none" w:sz="0" w:space="0" w:color="auto"/>
            <w:left w:val="none" w:sz="0" w:space="0" w:color="auto"/>
            <w:bottom w:val="none" w:sz="0" w:space="0" w:color="auto"/>
            <w:right w:val="none" w:sz="0" w:space="0" w:color="auto"/>
          </w:divBdr>
        </w:div>
        <w:div w:id="1063141709">
          <w:marLeft w:val="0"/>
          <w:marRight w:val="0"/>
          <w:marTop w:val="0"/>
          <w:marBottom w:val="0"/>
          <w:divBdr>
            <w:top w:val="none" w:sz="0" w:space="0" w:color="auto"/>
            <w:left w:val="none" w:sz="0" w:space="0" w:color="auto"/>
            <w:bottom w:val="none" w:sz="0" w:space="0" w:color="auto"/>
            <w:right w:val="none" w:sz="0" w:space="0" w:color="auto"/>
          </w:divBdr>
        </w:div>
        <w:div w:id="949749334">
          <w:marLeft w:val="0"/>
          <w:marRight w:val="0"/>
          <w:marTop w:val="0"/>
          <w:marBottom w:val="0"/>
          <w:divBdr>
            <w:top w:val="none" w:sz="0" w:space="0" w:color="auto"/>
            <w:left w:val="none" w:sz="0" w:space="0" w:color="auto"/>
            <w:bottom w:val="none" w:sz="0" w:space="0" w:color="auto"/>
            <w:right w:val="none" w:sz="0" w:space="0" w:color="auto"/>
          </w:divBdr>
        </w:div>
        <w:div w:id="572202155">
          <w:marLeft w:val="0"/>
          <w:marRight w:val="0"/>
          <w:marTop w:val="0"/>
          <w:marBottom w:val="0"/>
          <w:divBdr>
            <w:top w:val="none" w:sz="0" w:space="0" w:color="auto"/>
            <w:left w:val="none" w:sz="0" w:space="0" w:color="auto"/>
            <w:bottom w:val="none" w:sz="0" w:space="0" w:color="auto"/>
            <w:right w:val="none" w:sz="0" w:space="0" w:color="auto"/>
          </w:divBdr>
        </w:div>
        <w:div w:id="1253121181">
          <w:marLeft w:val="0"/>
          <w:marRight w:val="0"/>
          <w:marTop w:val="0"/>
          <w:marBottom w:val="0"/>
          <w:divBdr>
            <w:top w:val="none" w:sz="0" w:space="0" w:color="auto"/>
            <w:left w:val="none" w:sz="0" w:space="0" w:color="auto"/>
            <w:bottom w:val="none" w:sz="0" w:space="0" w:color="auto"/>
            <w:right w:val="none" w:sz="0" w:space="0" w:color="auto"/>
          </w:divBdr>
        </w:div>
        <w:div w:id="1283078853">
          <w:marLeft w:val="0"/>
          <w:marRight w:val="0"/>
          <w:marTop w:val="0"/>
          <w:marBottom w:val="0"/>
          <w:divBdr>
            <w:top w:val="none" w:sz="0" w:space="0" w:color="auto"/>
            <w:left w:val="none" w:sz="0" w:space="0" w:color="auto"/>
            <w:bottom w:val="none" w:sz="0" w:space="0" w:color="auto"/>
            <w:right w:val="none" w:sz="0" w:space="0" w:color="auto"/>
          </w:divBdr>
        </w:div>
        <w:div w:id="881745966">
          <w:marLeft w:val="0"/>
          <w:marRight w:val="0"/>
          <w:marTop w:val="0"/>
          <w:marBottom w:val="0"/>
          <w:divBdr>
            <w:top w:val="none" w:sz="0" w:space="0" w:color="auto"/>
            <w:left w:val="none" w:sz="0" w:space="0" w:color="auto"/>
            <w:bottom w:val="none" w:sz="0" w:space="0" w:color="auto"/>
            <w:right w:val="none" w:sz="0" w:space="0" w:color="auto"/>
          </w:divBdr>
        </w:div>
        <w:div w:id="1683780075">
          <w:marLeft w:val="0"/>
          <w:marRight w:val="0"/>
          <w:marTop w:val="0"/>
          <w:marBottom w:val="0"/>
          <w:divBdr>
            <w:top w:val="none" w:sz="0" w:space="0" w:color="auto"/>
            <w:left w:val="none" w:sz="0" w:space="0" w:color="auto"/>
            <w:bottom w:val="none" w:sz="0" w:space="0" w:color="auto"/>
            <w:right w:val="none" w:sz="0" w:space="0" w:color="auto"/>
          </w:divBdr>
        </w:div>
        <w:div w:id="1621376128">
          <w:marLeft w:val="0"/>
          <w:marRight w:val="0"/>
          <w:marTop w:val="0"/>
          <w:marBottom w:val="0"/>
          <w:divBdr>
            <w:top w:val="none" w:sz="0" w:space="0" w:color="auto"/>
            <w:left w:val="none" w:sz="0" w:space="0" w:color="auto"/>
            <w:bottom w:val="none" w:sz="0" w:space="0" w:color="auto"/>
            <w:right w:val="none" w:sz="0" w:space="0" w:color="auto"/>
          </w:divBdr>
        </w:div>
        <w:div w:id="547450566">
          <w:marLeft w:val="0"/>
          <w:marRight w:val="0"/>
          <w:marTop w:val="0"/>
          <w:marBottom w:val="0"/>
          <w:divBdr>
            <w:top w:val="none" w:sz="0" w:space="0" w:color="auto"/>
            <w:left w:val="none" w:sz="0" w:space="0" w:color="auto"/>
            <w:bottom w:val="none" w:sz="0" w:space="0" w:color="auto"/>
            <w:right w:val="none" w:sz="0" w:space="0" w:color="auto"/>
          </w:divBdr>
        </w:div>
        <w:div w:id="1151600572">
          <w:marLeft w:val="0"/>
          <w:marRight w:val="0"/>
          <w:marTop w:val="0"/>
          <w:marBottom w:val="0"/>
          <w:divBdr>
            <w:top w:val="none" w:sz="0" w:space="0" w:color="auto"/>
            <w:left w:val="none" w:sz="0" w:space="0" w:color="auto"/>
            <w:bottom w:val="none" w:sz="0" w:space="0" w:color="auto"/>
            <w:right w:val="none" w:sz="0" w:space="0" w:color="auto"/>
          </w:divBdr>
        </w:div>
        <w:div w:id="990409702">
          <w:marLeft w:val="0"/>
          <w:marRight w:val="0"/>
          <w:marTop w:val="0"/>
          <w:marBottom w:val="0"/>
          <w:divBdr>
            <w:top w:val="none" w:sz="0" w:space="0" w:color="auto"/>
            <w:left w:val="none" w:sz="0" w:space="0" w:color="auto"/>
            <w:bottom w:val="none" w:sz="0" w:space="0" w:color="auto"/>
            <w:right w:val="none" w:sz="0" w:space="0" w:color="auto"/>
          </w:divBdr>
        </w:div>
        <w:div w:id="1652632083">
          <w:marLeft w:val="0"/>
          <w:marRight w:val="0"/>
          <w:marTop w:val="0"/>
          <w:marBottom w:val="0"/>
          <w:divBdr>
            <w:top w:val="none" w:sz="0" w:space="0" w:color="auto"/>
            <w:left w:val="none" w:sz="0" w:space="0" w:color="auto"/>
            <w:bottom w:val="none" w:sz="0" w:space="0" w:color="auto"/>
            <w:right w:val="none" w:sz="0" w:space="0" w:color="auto"/>
          </w:divBdr>
        </w:div>
        <w:div w:id="727337162">
          <w:marLeft w:val="0"/>
          <w:marRight w:val="0"/>
          <w:marTop w:val="0"/>
          <w:marBottom w:val="0"/>
          <w:divBdr>
            <w:top w:val="none" w:sz="0" w:space="0" w:color="auto"/>
            <w:left w:val="none" w:sz="0" w:space="0" w:color="auto"/>
            <w:bottom w:val="none" w:sz="0" w:space="0" w:color="auto"/>
            <w:right w:val="none" w:sz="0" w:space="0" w:color="auto"/>
          </w:divBdr>
        </w:div>
        <w:div w:id="319970152">
          <w:marLeft w:val="0"/>
          <w:marRight w:val="0"/>
          <w:marTop w:val="0"/>
          <w:marBottom w:val="0"/>
          <w:divBdr>
            <w:top w:val="none" w:sz="0" w:space="0" w:color="auto"/>
            <w:left w:val="none" w:sz="0" w:space="0" w:color="auto"/>
            <w:bottom w:val="none" w:sz="0" w:space="0" w:color="auto"/>
            <w:right w:val="none" w:sz="0" w:space="0" w:color="auto"/>
          </w:divBdr>
        </w:div>
        <w:div w:id="978413885">
          <w:marLeft w:val="0"/>
          <w:marRight w:val="0"/>
          <w:marTop w:val="0"/>
          <w:marBottom w:val="0"/>
          <w:divBdr>
            <w:top w:val="none" w:sz="0" w:space="0" w:color="auto"/>
            <w:left w:val="none" w:sz="0" w:space="0" w:color="auto"/>
            <w:bottom w:val="none" w:sz="0" w:space="0" w:color="auto"/>
            <w:right w:val="none" w:sz="0" w:space="0" w:color="auto"/>
          </w:divBdr>
        </w:div>
        <w:div w:id="1828738541">
          <w:marLeft w:val="0"/>
          <w:marRight w:val="0"/>
          <w:marTop w:val="0"/>
          <w:marBottom w:val="0"/>
          <w:divBdr>
            <w:top w:val="none" w:sz="0" w:space="0" w:color="auto"/>
            <w:left w:val="none" w:sz="0" w:space="0" w:color="auto"/>
            <w:bottom w:val="none" w:sz="0" w:space="0" w:color="auto"/>
            <w:right w:val="none" w:sz="0" w:space="0" w:color="auto"/>
          </w:divBdr>
        </w:div>
        <w:div w:id="2133398993">
          <w:marLeft w:val="0"/>
          <w:marRight w:val="0"/>
          <w:marTop w:val="0"/>
          <w:marBottom w:val="0"/>
          <w:divBdr>
            <w:top w:val="none" w:sz="0" w:space="0" w:color="auto"/>
            <w:left w:val="none" w:sz="0" w:space="0" w:color="auto"/>
            <w:bottom w:val="none" w:sz="0" w:space="0" w:color="auto"/>
            <w:right w:val="none" w:sz="0" w:space="0" w:color="auto"/>
          </w:divBdr>
        </w:div>
        <w:div w:id="235092775">
          <w:marLeft w:val="0"/>
          <w:marRight w:val="0"/>
          <w:marTop w:val="0"/>
          <w:marBottom w:val="0"/>
          <w:divBdr>
            <w:top w:val="none" w:sz="0" w:space="0" w:color="auto"/>
            <w:left w:val="none" w:sz="0" w:space="0" w:color="auto"/>
            <w:bottom w:val="none" w:sz="0" w:space="0" w:color="auto"/>
            <w:right w:val="none" w:sz="0" w:space="0" w:color="auto"/>
          </w:divBdr>
        </w:div>
        <w:div w:id="1354107783">
          <w:marLeft w:val="0"/>
          <w:marRight w:val="0"/>
          <w:marTop w:val="0"/>
          <w:marBottom w:val="0"/>
          <w:divBdr>
            <w:top w:val="none" w:sz="0" w:space="0" w:color="auto"/>
            <w:left w:val="none" w:sz="0" w:space="0" w:color="auto"/>
            <w:bottom w:val="none" w:sz="0" w:space="0" w:color="auto"/>
            <w:right w:val="none" w:sz="0" w:space="0" w:color="auto"/>
          </w:divBdr>
        </w:div>
        <w:div w:id="1162430960">
          <w:marLeft w:val="0"/>
          <w:marRight w:val="0"/>
          <w:marTop w:val="0"/>
          <w:marBottom w:val="0"/>
          <w:divBdr>
            <w:top w:val="none" w:sz="0" w:space="0" w:color="auto"/>
            <w:left w:val="none" w:sz="0" w:space="0" w:color="auto"/>
            <w:bottom w:val="none" w:sz="0" w:space="0" w:color="auto"/>
            <w:right w:val="none" w:sz="0" w:space="0" w:color="auto"/>
          </w:divBdr>
        </w:div>
        <w:div w:id="180625328">
          <w:marLeft w:val="0"/>
          <w:marRight w:val="0"/>
          <w:marTop w:val="0"/>
          <w:marBottom w:val="0"/>
          <w:divBdr>
            <w:top w:val="none" w:sz="0" w:space="0" w:color="auto"/>
            <w:left w:val="none" w:sz="0" w:space="0" w:color="auto"/>
            <w:bottom w:val="none" w:sz="0" w:space="0" w:color="auto"/>
            <w:right w:val="none" w:sz="0" w:space="0" w:color="auto"/>
          </w:divBdr>
        </w:div>
        <w:div w:id="596836563">
          <w:marLeft w:val="0"/>
          <w:marRight w:val="0"/>
          <w:marTop w:val="0"/>
          <w:marBottom w:val="0"/>
          <w:divBdr>
            <w:top w:val="none" w:sz="0" w:space="0" w:color="auto"/>
            <w:left w:val="none" w:sz="0" w:space="0" w:color="auto"/>
            <w:bottom w:val="none" w:sz="0" w:space="0" w:color="auto"/>
            <w:right w:val="none" w:sz="0" w:space="0" w:color="auto"/>
          </w:divBdr>
        </w:div>
        <w:div w:id="660357034">
          <w:marLeft w:val="0"/>
          <w:marRight w:val="0"/>
          <w:marTop w:val="0"/>
          <w:marBottom w:val="0"/>
          <w:divBdr>
            <w:top w:val="none" w:sz="0" w:space="0" w:color="auto"/>
            <w:left w:val="none" w:sz="0" w:space="0" w:color="auto"/>
            <w:bottom w:val="none" w:sz="0" w:space="0" w:color="auto"/>
            <w:right w:val="none" w:sz="0" w:space="0" w:color="auto"/>
          </w:divBdr>
        </w:div>
        <w:div w:id="1989892366">
          <w:marLeft w:val="0"/>
          <w:marRight w:val="0"/>
          <w:marTop w:val="0"/>
          <w:marBottom w:val="0"/>
          <w:divBdr>
            <w:top w:val="none" w:sz="0" w:space="0" w:color="auto"/>
            <w:left w:val="none" w:sz="0" w:space="0" w:color="auto"/>
            <w:bottom w:val="none" w:sz="0" w:space="0" w:color="auto"/>
            <w:right w:val="none" w:sz="0" w:space="0" w:color="auto"/>
          </w:divBdr>
        </w:div>
        <w:div w:id="47842978">
          <w:marLeft w:val="0"/>
          <w:marRight w:val="0"/>
          <w:marTop w:val="0"/>
          <w:marBottom w:val="0"/>
          <w:divBdr>
            <w:top w:val="none" w:sz="0" w:space="0" w:color="auto"/>
            <w:left w:val="none" w:sz="0" w:space="0" w:color="auto"/>
            <w:bottom w:val="none" w:sz="0" w:space="0" w:color="auto"/>
            <w:right w:val="none" w:sz="0" w:space="0" w:color="auto"/>
          </w:divBdr>
        </w:div>
        <w:div w:id="2061586971">
          <w:marLeft w:val="0"/>
          <w:marRight w:val="0"/>
          <w:marTop w:val="0"/>
          <w:marBottom w:val="0"/>
          <w:divBdr>
            <w:top w:val="none" w:sz="0" w:space="0" w:color="auto"/>
            <w:left w:val="none" w:sz="0" w:space="0" w:color="auto"/>
            <w:bottom w:val="none" w:sz="0" w:space="0" w:color="auto"/>
            <w:right w:val="none" w:sz="0" w:space="0" w:color="auto"/>
          </w:divBdr>
        </w:div>
        <w:div w:id="1713653323">
          <w:marLeft w:val="0"/>
          <w:marRight w:val="0"/>
          <w:marTop w:val="0"/>
          <w:marBottom w:val="0"/>
          <w:divBdr>
            <w:top w:val="none" w:sz="0" w:space="0" w:color="auto"/>
            <w:left w:val="none" w:sz="0" w:space="0" w:color="auto"/>
            <w:bottom w:val="none" w:sz="0" w:space="0" w:color="auto"/>
            <w:right w:val="none" w:sz="0" w:space="0" w:color="auto"/>
          </w:divBdr>
        </w:div>
        <w:div w:id="1319075443">
          <w:marLeft w:val="0"/>
          <w:marRight w:val="0"/>
          <w:marTop w:val="0"/>
          <w:marBottom w:val="0"/>
          <w:divBdr>
            <w:top w:val="none" w:sz="0" w:space="0" w:color="auto"/>
            <w:left w:val="none" w:sz="0" w:space="0" w:color="auto"/>
            <w:bottom w:val="none" w:sz="0" w:space="0" w:color="auto"/>
            <w:right w:val="none" w:sz="0" w:space="0" w:color="auto"/>
          </w:divBdr>
        </w:div>
        <w:div w:id="917206654">
          <w:marLeft w:val="0"/>
          <w:marRight w:val="0"/>
          <w:marTop w:val="0"/>
          <w:marBottom w:val="0"/>
          <w:divBdr>
            <w:top w:val="none" w:sz="0" w:space="0" w:color="auto"/>
            <w:left w:val="none" w:sz="0" w:space="0" w:color="auto"/>
            <w:bottom w:val="none" w:sz="0" w:space="0" w:color="auto"/>
            <w:right w:val="none" w:sz="0" w:space="0" w:color="auto"/>
          </w:divBdr>
        </w:div>
        <w:div w:id="1739286508">
          <w:marLeft w:val="0"/>
          <w:marRight w:val="0"/>
          <w:marTop w:val="0"/>
          <w:marBottom w:val="0"/>
          <w:divBdr>
            <w:top w:val="none" w:sz="0" w:space="0" w:color="auto"/>
            <w:left w:val="none" w:sz="0" w:space="0" w:color="auto"/>
            <w:bottom w:val="none" w:sz="0" w:space="0" w:color="auto"/>
            <w:right w:val="none" w:sz="0" w:space="0" w:color="auto"/>
          </w:divBdr>
        </w:div>
        <w:div w:id="1807703690">
          <w:marLeft w:val="0"/>
          <w:marRight w:val="0"/>
          <w:marTop w:val="0"/>
          <w:marBottom w:val="0"/>
          <w:divBdr>
            <w:top w:val="none" w:sz="0" w:space="0" w:color="auto"/>
            <w:left w:val="none" w:sz="0" w:space="0" w:color="auto"/>
            <w:bottom w:val="none" w:sz="0" w:space="0" w:color="auto"/>
            <w:right w:val="none" w:sz="0" w:space="0" w:color="auto"/>
          </w:divBdr>
        </w:div>
        <w:div w:id="1897810483">
          <w:marLeft w:val="0"/>
          <w:marRight w:val="0"/>
          <w:marTop w:val="0"/>
          <w:marBottom w:val="0"/>
          <w:divBdr>
            <w:top w:val="none" w:sz="0" w:space="0" w:color="auto"/>
            <w:left w:val="none" w:sz="0" w:space="0" w:color="auto"/>
            <w:bottom w:val="none" w:sz="0" w:space="0" w:color="auto"/>
            <w:right w:val="none" w:sz="0" w:space="0" w:color="auto"/>
          </w:divBdr>
        </w:div>
        <w:div w:id="826673153">
          <w:marLeft w:val="0"/>
          <w:marRight w:val="0"/>
          <w:marTop w:val="0"/>
          <w:marBottom w:val="0"/>
          <w:divBdr>
            <w:top w:val="none" w:sz="0" w:space="0" w:color="auto"/>
            <w:left w:val="none" w:sz="0" w:space="0" w:color="auto"/>
            <w:bottom w:val="none" w:sz="0" w:space="0" w:color="auto"/>
            <w:right w:val="none" w:sz="0" w:space="0" w:color="auto"/>
          </w:divBdr>
        </w:div>
        <w:div w:id="379785043">
          <w:marLeft w:val="0"/>
          <w:marRight w:val="0"/>
          <w:marTop w:val="0"/>
          <w:marBottom w:val="0"/>
          <w:divBdr>
            <w:top w:val="none" w:sz="0" w:space="0" w:color="auto"/>
            <w:left w:val="none" w:sz="0" w:space="0" w:color="auto"/>
            <w:bottom w:val="none" w:sz="0" w:space="0" w:color="auto"/>
            <w:right w:val="none" w:sz="0" w:space="0" w:color="auto"/>
          </w:divBdr>
        </w:div>
        <w:div w:id="1676374817">
          <w:marLeft w:val="0"/>
          <w:marRight w:val="0"/>
          <w:marTop w:val="0"/>
          <w:marBottom w:val="0"/>
          <w:divBdr>
            <w:top w:val="none" w:sz="0" w:space="0" w:color="auto"/>
            <w:left w:val="none" w:sz="0" w:space="0" w:color="auto"/>
            <w:bottom w:val="none" w:sz="0" w:space="0" w:color="auto"/>
            <w:right w:val="none" w:sz="0" w:space="0" w:color="auto"/>
          </w:divBdr>
        </w:div>
        <w:div w:id="1383478473">
          <w:marLeft w:val="0"/>
          <w:marRight w:val="0"/>
          <w:marTop w:val="0"/>
          <w:marBottom w:val="0"/>
          <w:divBdr>
            <w:top w:val="none" w:sz="0" w:space="0" w:color="auto"/>
            <w:left w:val="none" w:sz="0" w:space="0" w:color="auto"/>
            <w:bottom w:val="none" w:sz="0" w:space="0" w:color="auto"/>
            <w:right w:val="none" w:sz="0" w:space="0" w:color="auto"/>
          </w:divBdr>
        </w:div>
        <w:div w:id="624508351">
          <w:marLeft w:val="0"/>
          <w:marRight w:val="0"/>
          <w:marTop w:val="0"/>
          <w:marBottom w:val="0"/>
          <w:divBdr>
            <w:top w:val="none" w:sz="0" w:space="0" w:color="auto"/>
            <w:left w:val="none" w:sz="0" w:space="0" w:color="auto"/>
            <w:bottom w:val="none" w:sz="0" w:space="0" w:color="auto"/>
            <w:right w:val="none" w:sz="0" w:space="0" w:color="auto"/>
          </w:divBdr>
        </w:div>
        <w:div w:id="1949004265">
          <w:marLeft w:val="0"/>
          <w:marRight w:val="0"/>
          <w:marTop w:val="0"/>
          <w:marBottom w:val="0"/>
          <w:divBdr>
            <w:top w:val="none" w:sz="0" w:space="0" w:color="auto"/>
            <w:left w:val="none" w:sz="0" w:space="0" w:color="auto"/>
            <w:bottom w:val="none" w:sz="0" w:space="0" w:color="auto"/>
            <w:right w:val="none" w:sz="0" w:space="0" w:color="auto"/>
          </w:divBdr>
        </w:div>
        <w:div w:id="870147988">
          <w:marLeft w:val="0"/>
          <w:marRight w:val="0"/>
          <w:marTop w:val="0"/>
          <w:marBottom w:val="0"/>
          <w:divBdr>
            <w:top w:val="none" w:sz="0" w:space="0" w:color="auto"/>
            <w:left w:val="none" w:sz="0" w:space="0" w:color="auto"/>
            <w:bottom w:val="none" w:sz="0" w:space="0" w:color="auto"/>
            <w:right w:val="none" w:sz="0" w:space="0" w:color="auto"/>
          </w:divBdr>
        </w:div>
        <w:div w:id="1301376905">
          <w:marLeft w:val="0"/>
          <w:marRight w:val="0"/>
          <w:marTop w:val="0"/>
          <w:marBottom w:val="0"/>
          <w:divBdr>
            <w:top w:val="none" w:sz="0" w:space="0" w:color="auto"/>
            <w:left w:val="none" w:sz="0" w:space="0" w:color="auto"/>
            <w:bottom w:val="none" w:sz="0" w:space="0" w:color="auto"/>
            <w:right w:val="none" w:sz="0" w:space="0" w:color="auto"/>
          </w:divBdr>
        </w:div>
        <w:div w:id="312292121">
          <w:marLeft w:val="0"/>
          <w:marRight w:val="0"/>
          <w:marTop w:val="0"/>
          <w:marBottom w:val="0"/>
          <w:divBdr>
            <w:top w:val="none" w:sz="0" w:space="0" w:color="auto"/>
            <w:left w:val="none" w:sz="0" w:space="0" w:color="auto"/>
            <w:bottom w:val="none" w:sz="0" w:space="0" w:color="auto"/>
            <w:right w:val="none" w:sz="0" w:space="0" w:color="auto"/>
          </w:divBdr>
        </w:div>
        <w:div w:id="1701319200">
          <w:marLeft w:val="0"/>
          <w:marRight w:val="0"/>
          <w:marTop w:val="0"/>
          <w:marBottom w:val="0"/>
          <w:divBdr>
            <w:top w:val="none" w:sz="0" w:space="0" w:color="auto"/>
            <w:left w:val="none" w:sz="0" w:space="0" w:color="auto"/>
            <w:bottom w:val="none" w:sz="0" w:space="0" w:color="auto"/>
            <w:right w:val="none" w:sz="0" w:space="0" w:color="auto"/>
          </w:divBdr>
        </w:div>
        <w:div w:id="1778521894">
          <w:marLeft w:val="0"/>
          <w:marRight w:val="0"/>
          <w:marTop w:val="0"/>
          <w:marBottom w:val="0"/>
          <w:divBdr>
            <w:top w:val="none" w:sz="0" w:space="0" w:color="auto"/>
            <w:left w:val="none" w:sz="0" w:space="0" w:color="auto"/>
            <w:bottom w:val="none" w:sz="0" w:space="0" w:color="auto"/>
            <w:right w:val="none" w:sz="0" w:space="0" w:color="auto"/>
          </w:divBdr>
        </w:div>
        <w:div w:id="167067206">
          <w:marLeft w:val="0"/>
          <w:marRight w:val="0"/>
          <w:marTop w:val="0"/>
          <w:marBottom w:val="0"/>
          <w:divBdr>
            <w:top w:val="none" w:sz="0" w:space="0" w:color="auto"/>
            <w:left w:val="none" w:sz="0" w:space="0" w:color="auto"/>
            <w:bottom w:val="none" w:sz="0" w:space="0" w:color="auto"/>
            <w:right w:val="none" w:sz="0" w:space="0" w:color="auto"/>
          </w:divBdr>
        </w:div>
        <w:div w:id="345056729">
          <w:marLeft w:val="0"/>
          <w:marRight w:val="0"/>
          <w:marTop w:val="0"/>
          <w:marBottom w:val="0"/>
          <w:divBdr>
            <w:top w:val="none" w:sz="0" w:space="0" w:color="auto"/>
            <w:left w:val="none" w:sz="0" w:space="0" w:color="auto"/>
            <w:bottom w:val="none" w:sz="0" w:space="0" w:color="auto"/>
            <w:right w:val="none" w:sz="0" w:space="0" w:color="auto"/>
          </w:divBdr>
        </w:div>
        <w:div w:id="2120877059">
          <w:marLeft w:val="0"/>
          <w:marRight w:val="0"/>
          <w:marTop w:val="0"/>
          <w:marBottom w:val="0"/>
          <w:divBdr>
            <w:top w:val="none" w:sz="0" w:space="0" w:color="auto"/>
            <w:left w:val="none" w:sz="0" w:space="0" w:color="auto"/>
            <w:bottom w:val="none" w:sz="0" w:space="0" w:color="auto"/>
            <w:right w:val="none" w:sz="0" w:space="0" w:color="auto"/>
          </w:divBdr>
        </w:div>
        <w:div w:id="2082871923">
          <w:marLeft w:val="0"/>
          <w:marRight w:val="0"/>
          <w:marTop w:val="0"/>
          <w:marBottom w:val="0"/>
          <w:divBdr>
            <w:top w:val="none" w:sz="0" w:space="0" w:color="auto"/>
            <w:left w:val="none" w:sz="0" w:space="0" w:color="auto"/>
            <w:bottom w:val="none" w:sz="0" w:space="0" w:color="auto"/>
            <w:right w:val="none" w:sz="0" w:space="0" w:color="auto"/>
          </w:divBdr>
        </w:div>
        <w:div w:id="957032275">
          <w:marLeft w:val="0"/>
          <w:marRight w:val="0"/>
          <w:marTop w:val="0"/>
          <w:marBottom w:val="0"/>
          <w:divBdr>
            <w:top w:val="none" w:sz="0" w:space="0" w:color="auto"/>
            <w:left w:val="none" w:sz="0" w:space="0" w:color="auto"/>
            <w:bottom w:val="none" w:sz="0" w:space="0" w:color="auto"/>
            <w:right w:val="none" w:sz="0" w:space="0" w:color="auto"/>
          </w:divBdr>
        </w:div>
        <w:div w:id="1001347359">
          <w:marLeft w:val="0"/>
          <w:marRight w:val="0"/>
          <w:marTop w:val="0"/>
          <w:marBottom w:val="0"/>
          <w:divBdr>
            <w:top w:val="none" w:sz="0" w:space="0" w:color="auto"/>
            <w:left w:val="none" w:sz="0" w:space="0" w:color="auto"/>
            <w:bottom w:val="none" w:sz="0" w:space="0" w:color="auto"/>
            <w:right w:val="none" w:sz="0" w:space="0" w:color="auto"/>
          </w:divBdr>
        </w:div>
        <w:div w:id="244530631">
          <w:marLeft w:val="0"/>
          <w:marRight w:val="0"/>
          <w:marTop w:val="0"/>
          <w:marBottom w:val="0"/>
          <w:divBdr>
            <w:top w:val="none" w:sz="0" w:space="0" w:color="auto"/>
            <w:left w:val="none" w:sz="0" w:space="0" w:color="auto"/>
            <w:bottom w:val="none" w:sz="0" w:space="0" w:color="auto"/>
            <w:right w:val="none" w:sz="0" w:space="0" w:color="auto"/>
          </w:divBdr>
        </w:div>
        <w:div w:id="513347241">
          <w:marLeft w:val="0"/>
          <w:marRight w:val="0"/>
          <w:marTop w:val="0"/>
          <w:marBottom w:val="0"/>
          <w:divBdr>
            <w:top w:val="none" w:sz="0" w:space="0" w:color="auto"/>
            <w:left w:val="none" w:sz="0" w:space="0" w:color="auto"/>
            <w:bottom w:val="none" w:sz="0" w:space="0" w:color="auto"/>
            <w:right w:val="none" w:sz="0" w:space="0" w:color="auto"/>
          </w:divBdr>
        </w:div>
        <w:div w:id="1831941629">
          <w:marLeft w:val="0"/>
          <w:marRight w:val="0"/>
          <w:marTop w:val="0"/>
          <w:marBottom w:val="0"/>
          <w:divBdr>
            <w:top w:val="none" w:sz="0" w:space="0" w:color="auto"/>
            <w:left w:val="none" w:sz="0" w:space="0" w:color="auto"/>
            <w:bottom w:val="none" w:sz="0" w:space="0" w:color="auto"/>
            <w:right w:val="none" w:sz="0" w:space="0" w:color="auto"/>
          </w:divBdr>
        </w:div>
        <w:div w:id="895237970">
          <w:marLeft w:val="0"/>
          <w:marRight w:val="0"/>
          <w:marTop w:val="0"/>
          <w:marBottom w:val="0"/>
          <w:divBdr>
            <w:top w:val="none" w:sz="0" w:space="0" w:color="auto"/>
            <w:left w:val="none" w:sz="0" w:space="0" w:color="auto"/>
            <w:bottom w:val="none" w:sz="0" w:space="0" w:color="auto"/>
            <w:right w:val="none" w:sz="0" w:space="0" w:color="auto"/>
          </w:divBdr>
        </w:div>
        <w:div w:id="1481996682">
          <w:marLeft w:val="0"/>
          <w:marRight w:val="0"/>
          <w:marTop w:val="0"/>
          <w:marBottom w:val="0"/>
          <w:divBdr>
            <w:top w:val="none" w:sz="0" w:space="0" w:color="auto"/>
            <w:left w:val="none" w:sz="0" w:space="0" w:color="auto"/>
            <w:bottom w:val="none" w:sz="0" w:space="0" w:color="auto"/>
            <w:right w:val="none" w:sz="0" w:space="0" w:color="auto"/>
          </w:divBdr>
        </w:div>
        <w:div w:id="1582904248">
          <w:marLeft w:val="0"/>
          <w:marRight w:val="0"/>
          <w:marTop w:val="0"/>
          <w:marBottom w:val="0"/>
          <w:divBdr>
            <w:top w:val="none" w:sz="0" w:space="0" w:color="auto"/>
            <w:left w:val="none" w:sz="0" w:space="0" w:color="auto"/>
            <w:bottom w:val="none" w:sz="0" w:space="0" w:color="auto"/>
            <w:right w:val="none" w:sz="0" w:space="0" w:color="auto"/>
          </w:divBdr>
        </w:div>
        <w:div w:id="561061583">
          <w:marLeft w:val="0"/>
          <w:marRight w:val="0"/>
          <w:marTop w:val="0"/>
          <w:marBottom w:val="0"/>
          <w:divBdr>
            <w:top w:val="none" w:sz="0" w:space="0" w:color="auto"/>
            <w:left w:val="none" w:sz="0" w:space="0" w:color="auto"/>
            <w:bottom w:val="none" w:sz="0" w:space="0" w:color="auto"/>
            <w:right w:val="none" w:sz="0" w:space="0" w:color="auto"/>
          </w:divBdr>
        </w:div>
        <w:div w:id="187182771">
          <w:marLeft w:val="0"/>
          <w:marRight w:val="0"/>
          <w:marTop w:val="0"/>
          <w:marBottom w:val="0"/>
          <w:divBdr>
            <w:top w:val="none" w:sz="0" w:space="0" w:color="auto"/>
            <w:left w:val="none" w:sz="0" w:space="0" w:color="auto"/>
            <w:bottom w:val="none" w:sz="0" w:space="0" w:color="auto"/>
            <w:right w:val="none" w:sz="0" w:space="0" w:color="auto"/>
          </w:divBdr>
        </w:div>
        <w:div w:id="375352900">
          <w:marLeft w:val="0"/>
          <w:marRight w:val="0"/>
          <w:marTop w:val="0"/>
          <w:marBottom w:val="0"/>
          <w:divBdr>
            <w:top w:val="none" w:sz="0" w:space="0" w:color="auto"/>
            <w:left w:val="none" w:sz="0" w:space="0" w:color="auto"/>
            <w:bottom w:val="none" w:sz="0" w:space="0" w:color="auto"/>
            <w:right w:val="none" w:sz="0" w:space="0" w:color="auto"/>
          </w:divBdr>
        </w:div>
        <w:div w:id="1517574079">
          <w:marLeft w:val="0"/>
          <w:marRight w:val="0"/>
          <w:marTop w:val="0"/>
          <w:marBottom w:val="0"/>
          <w:divBdr>
            <w:top w:val="none" w:sz="0" w:space="0" w:color="auto"/>
            <w:left w:val="none" w:sz="0" w:space="0" w:color="auto"/>
            <w:bottom w:val="none" w:sz="0" w:space="0" w:color="auto"/>
            <w:right w:val="none" w:sz="0" w:space="0" w:color="auto"/>
          </w:divBdr>
        </w:div>
        <w:div w:id="1237015041">
          <w:marLeft w:val="0"/>
          <w:marRight w:val="0"/>
          <w:marTop w:val="0"/>
          <w:marBottom w:val="0"/>
          <w:divBdr>
            <w:top w:val="none" w:sz="0" w:space="0" w:color="auto"/>
            <w:left w:val="none" w:sz="0" w:space="0" w:color="auto"/>
            <w:bottom w:val="none" w:sz="0" w:space="0" w:color="auto"/>
            <w:right w:val="none" w:sz="0" w:space="0" w:color="auto"/>
          </w:divBdr>
        </w:div>
        <w:div w:id="2068453311">
          <w:marLeft w:val="0"/>
          <w:marRight w:val="0"/>
          <w:marTop w:val="0"/>
          <w:marBottom w:val="0"/>
          <w:divBdr>
            <w:top w:val="none" w:sz="0" w:space="0" w:color="auto"/>
            <w:left w:val="none" w:sz="0" w:space="0" w:color="auto"/>
            <w:bottom w:val="none" w:sz="0" w:space="0" w:color="auto"/>
            <w:right w:val="none" w:sz="0" w:space="0" w:color="auto"/>
          </w:divBdr>
        </w:div>
        <w:div w:id="2130779205">
          <w:marLeft w:val="0"/>
          <w:marRight w:val="0"/>
          <w:marTop w:val="0"/>
          <w:marBottom w:val="0"/>
          <w:divBdr>
            <w:top w:val="none" w:sz="0" w:space="0" w:color="auto"/>
            <w:left w:val="none" w:sz="0" w:space="0" w:color="auto"/>
            <w:bottom w:val="none" w:sz="0" w:space="0" w:color="auto"/>
            <w:right w:val="none" w:sz="0" w:space="0" w:color="auto"/>
          </w:divBdr>
        </w:div>
        <w:div w:id="499467846">
          <w:marLeft w:val="0"/>
          <w:marRight w:val="0"/>
          <w:marTop w:val="0"/>
          <w:marBottom w:val="0"/>
          <w:divBdr>
            <w:top w:val="none" w:sz="0" w:space="0" w:color="auto"/>
            <w:left w:val="none" w:sz="0" w:space="0" w:color="auto"/>
            <w:bottom w:val="none" w:sz="0" w:space="0" w:color="auto"/>
            <w:right w:val="none" w:sz="0" w:space="0" w:color="auto"/>
          </w:divBdr>
        </w:div>
        <w:div w:id="68309669">
          <w:marLeft w:val="0"/>
          <w:marRight w:val="0"/>
          <w:marTop w:val="0"/>
          <w:marBottom w:val="0"/>
          <w:divBdr>
            <w:top w:val="none" w:sz="0" w:space="0" w:color="auto"/>
            <w:left w:val="none" w:sz="0" w:space="0" w:color="auto"/>
            <w:bottom w:val="none" w:sz="0" w:space="0" w:color="auto"/>
            <w:right w:val="none" w:sz="0" w:space="0" w:color="auto"/>
          </w:divBdr>
        </w:div>
        <w:div w:id="863985339">
          <w:marLeft w:val="0"/>
          <w:marRight w:val="0"/>
          <w:marTop w:val="0"/>
          <w:marBottom w:val="0"/>
          <w:divBdr>
            <w:top w:val="none" w:sz="0" w:space="0" w:color="auto"/>
            <w:left w:val="none" w:sz="0" w:space="0" w:color="auto"/>
            <w:bottom w:val="none" w:sz="0" w:space="0" w:color="auto"/>
            <w:right w:val="none" w:sz="0" w:space="0" w:color="auto"/>
          </w:divBdr>
        </w:div>
        <w:div w:id="1190533938">
          <w:marLeft w:val="0"/>
          <w:marRight w:val="0"/>
          <w:marTop w:val="0"/>
          <w:marBottom w:val="0"/>
          <w:divBdr>
            <w:top w:val="none" w:sz="0" w:space="0" w:color="auto"/>
            <w:left w:val="none" w:sz="0" w:space="0" w:color="auto"/>
            <w:bottom w:val="none" w:sz="0" w:space="0" w:color="auto"/>
            <w:right w:val="none" w:sz="0" w:space="0" w:color="auto"/>
          </w:divBdr>
        </w:div>
        <w:div w:id="1648238479">
          <w:marLeft w:val="0"/>
          <w:marRight w:val="0"/>
          <w:marTop w:val="0"/>
          <w:marBottom w:val="0"/>
          <w:divBdr>
            <w:top w:val="none" w:sz="0" w:space="0" w:color="auto"/>
            <w:left w:val="none" w:sz="0" w:space="0" w:color="auto"/>
            <w:bottom w:val="none" w:sz="0" w:space="0" w:color="auto"/>
            <w:right w:val="none" w:sz="0" w:space="0" w:color="auto"/>
          </w:divBdr>
        </w:div>
        <w:div w:id="1417020393">
          <w:marLeft w:val="0"/>
          <w:marRight w:val="0"/>
          <w:marTop w:val="0"/>
          <w:marBottom w:val="0"/>
          <w:divBdr>
            <w:top w:val="none" w:sz="0" w:space="0" w:color="auto"/>
            <w:left w:val="none" w:sz="0" w:space="0" w:color="auto"/>
            <w:bottom w:val="none" w:sz="0" w:space="0" w:color="auto"/>
            <w:right w:val="none" w:sz="0" w:space="0" w:color="auto"/>
          </w:divBdr>
        </w:div>
        <w:div w:id="113252629">
          <w:marLeft w:val="0"/>
          <w:marRight w:val="0"/>
          <w:marTop w:val="0"/>
          <w:marBottom w:val="0"/>
          <w:divBdr>
            <w:top w:val="none" w:sz="0" w:space="0" w:color="auto"/>
            <w:left w:val="none" w:sz="0" w:space="0" w:color="auto"/>
            <w:bottom w:val="none" w:sz="0" w:space="0" w:color="auto"/>
            <w:right w:val="none" w:sz="0" w:space="0" w:color="auto"/>
          </w:divBdr>
        </w:div>
        <w:div w:id="981813018">
          <w:marLeft w:val="0"/>
          <w:marRight w:val="0"/>
          <w:marTop w:val="0"/>
          <w:marBottom w:val="0"/>
          <w:divBdr>
            <w:top w:val="none" w:sz="0" w:space="0" w:color="auto"/>
            <w:left w:val="none" w:sz="0" w:space="0" w:color="auto"/>
            <w:bottom w:val="none" w:sz="0" w:space="0" w:color="auto"/>
            <w:right w:val="none" w:sz="0" w:space="0" w:color="auto"/>
          </w:divBdr>
        </w:div>
        <w:div w:id="1099713907">
          <w:marLeft w:val="0"/>
          <w:marRight w:val="0"/>
          <w:marTop w:val="0"/>
          <w:marBottom w:val="0"/>
          <w:divBdr>
            <w:top w:val="none" w:sz="0" w:space="0" w:color="auto"/>
            <w:left w:val="none" w:sz="0" w:space="0" w:color="auto"/>
            <w:bottom w:val="none" w:sz="0" w:space="0" w:color="auto"/>
            <w:right w:val="none" w:sz="0" w:space="0" w:color="auto"/>
          </w:divBdr>
        </w:div>
        <w:div w:id="1679649435">
          <w:marLeft w:val="0"/>
          <w:marRight w:val="0"/>
          <w:marTop w:val="0"/>
          <w:marBottom w:val="0"/>
          <w:divBdr>
            <w:top w:val="none" w:sz="0" w:space="0" w:color="auto"/>
            <w:left w:val="none" w:sz="0" w:space="0" w:color="auto"/>
            <w:bottom w:val="none" w:sz="0" w:space="0" w:color="auto"/>
            <w:right w:val="none" w:sz="0" w:space="0" w:color="auto"/>
          </w:divBdr>
        </w:div>
        <w:div w:id="1911960857">
          <w:marLeft w:val="0"/>
          <w:marRight w:val="0"/>
          <w:marTop w:val="0"/>
          <w:marBottom w:val="0"/>
          <w:divBdr>
            <w:top w:val="none" w:sz="0" w:space="0" w:color="auto"/>
            <w:left w:val="none" w:sz="0" w:space="0" w:color="auto"/>
            <w:bottom w:val="none" w:sz="0" w:space="0" w:color="auto"/>
            <w:right w:val="none" w:sz="0" w:space="0" w:color="auto"/>
          </w:divBdr>
        </w:div>
        <w:div w:id="416363051">
          <w:marLeft w:val="0"/>
          <w:marRight w:val="0"/>
          <w:marTop w:val="0"/>
          <w:marBottom w:val="0"/>
          <w:divBdr>
            <w:top w:val="none" w:sz="0" w:space="0" w:color="auto"/>
            <w:left w:val="none" w:sz="0" w:space="0" w:color="auto"/>
            <w:bottom w:val="none" w:sz="0" w:space="0" w:color="auto"/>
            <w:right w:val="none" w:sz="0" w:space="0" w:color="auto"/>
          </w:divBdr>
        </w:div>
        <w:div w:id="617755892">
          <w:marLeft w:val="0"/>
          <w:marRight w:val="0"/>
          <w:marTop w:val="0"/>
          <w:marBottom w:val="0"/>
          <w:divBdr>
            <w:top w:val="none" w:sz="0" w:space="0" w:color="auto"/>
            <w:left w:val="none" w:sz="0" w:space="0" w:color="auto"/>
            <w:bottom w:val="none" w:sz="0" w:space="0" w:color="auto"/>
            <w:right w:val="none" w:sz="0" w:space="0" w:color="auto"/>
          </w:divBdr>
        </w:div>
        <w:div w:id="2120447789">
          <w:marLeft w:val="0"/>
          <w:marRight w:val="0"/>
          <w:marTop w:val="0"/>
          <w:marBottom w:val="0"/>
          <w:divBdr>
            <w:top w:val="none" w:sz="0" w:space="0" w:color="auto"/>
            <w:left w:val="none" w:sz="0" w:space="0" w:color="auto"/>
            <w:bottom w:val="none" w:sz="0" w:space="0" w:color="auto"/>
            <w:right w:val="none" w:sz="0" w:space="0" w:color="auto"/>
          </w:divBdr>
        </w:div>
        <w:div w:id="590312485">
          <w:marLeft w:val="0"/>
          <w:marRight w:val="0"/>
          <w:marTop w:val="0"/>
          <w:marBottom w:val="0"/>
          <w:divBdr>
            <w:top w:val="none" w:sz="0" w:space="0" w:color="auto"/>
            <w:left w:val="none" w:sz="0" w:space="0" w:color="auto"/>
            <w:bottom w:val="none" w:sz="0" w:space="0" w:color="auto"/>
            <w:right w:val="none" w:sz="0" w:space="0" w:color="auto"/>
          </w:divBdr>
        </w:div>
        <w:div w:id="1690645384">
          <w:marLeft w:val="0"/>
          <w:marRight w:val="0"/>
          <w:marTop w:val="0"/>
          <w:marBottom w:val="0"/>
          <w:divBdr>
            <w:top w:val="none" w:sz="0" w:space="0" w:color="auto"/>
            <w:left w:val="none" w:sz="0" w:space="0" w:color="auto"/>
            <w:bottom w:val="none" w:sz="0" w:space="0" w:color="auto"/>
            <w:right w:val="none" w:sz="0" w:space="0" w:color="auto"/>
          </w:divBdr>
        </w:div>
        <w:div w:id="146437534">
          <w:marLeft w:val="0"/>
          <w:marRight w:val="0"/>
          <w:marTop w:val="0"/>
          <w:marBottom w:val="0"/>
          <w:divBdr>
            <w:top w:val="none" w:sz="0" w:space="0" w:color="auto"/>
            <w:left w:val="none" w:sz="0" w:space="0" w:color="auto"/>
            <w:bottom w:val="none" w:sz="0" w:space="0" w:color="auto"/>
            <w:right w:val="none" w:sz="0" w:space="0" w:color="auto"/>
          </w:divBdr>
        </w:div>
        <w:div w:id="1242251913">
          <w:marLeft w:val="0"/>
          <w:marRight w:val="0"/>
          <w:marTop w:val="0"/>
          <w:marBottom w:val="0"/>
          <w:divBdr>
            <w:top w:val="none" w:sz="0" w:space="0" w:color="auto"/>
            <w:left w:val="none" w:sz="0" w:space="0" w:color="auto"/>
            <w:bottom w:val="none" w:sz="0" w:space="0" w:color="auto"/>
            <w:right w:val="none" w:sz="0" w:space="0" w:color="auto"/>
          </w:divBdr>
        </w:div>
        <w:div w:id="625040454">
          <w:marLeft w:val="0"/>
          <w:marRight w:val="0"/>
          <w:marTop w:val="0"/>
          <w:marBottom w:val="0"/>
          <w:divBdr>
            <w:top w:val="none" w:sz="0" w:space="0" w:color="auto"/>
            <w:left w:val="none" w:sz="0" w:space="0" w:color="auto"/>
            <w:bottom w:val="none" w:sz="0" w:space="0" w:color="auto"/>
            <w:right w:val="none" w:sz="0" w:space="0" w:color="auto"/>
          </w:divBdr>
        </w:div>
        <w:div w:id="381945739">
          <w:marLeft w:val="0"/>
          <w:marRight w:val="0"/>
          <w:marTop w:val="0"/>
          <w:marBottom w:val="0"/>
          <w:divBdr>
            <w:top w:val="none" w:sz="0" w:space="0" w:color="auto"/>
            <w:left w:val="none" w:sz="0" w:space="0" w:color="auto"/>
            <w:bottom w:val="none" w:sz="0" w:space="0" w:color="auto"/>
            <w:right w:val="none" w:sz="0" w:space="0" w:color="auto"/>
          </w:divBdr>
        </w:div>
        <w:div w:id="1680112991">
          <w:marLeft w:val="0"/>
          <w:marRight w:val="0"/>
          <w:marTop w:val="0"/>
          <w:marBottom w:val="0"/>
          <w:divBdr>
            <w:top w:val="none" w:sz="0" w:space="0" w:color="auto"/>
            <w:left w:val="none" w:sz="0" w:space="0" w:color="auto"/>
            <w:bottom w:val="none" w:sz="0" w:space="0" w:color="auto"/>
            <w:right w:val="none" w:sz="0" w:space="0" w:color="auto"/>
          </w:divBdr>
        </w:div>
        <w:div w:id="1528134221">
          <w:marLeft w:val="0"/>
          <w:marRight w:val="0"/>
          <w:marTop w:val="0"/>
          <w:marBottom w:val="0"/>
          <w:divBdr>
            <w:top w:val="none" w:sz="0" w:space="0" w:color="auto"/>
            <w:left w:val="none" w:sz="0" w:space="0" w:color="auto"/>
            <w:bottom w:val="none" w:sz="0" w:space="0" w:color="auto"/>
            <w:right w:val="none" w:sz="0" w:space="0" w:color="auto"/>
          </w:divBdr>
        </w:div>
        <w:div w:id="34814137">
          <w:marLeft w:val="0"/>
          <w:marRight w:val="0"/>
          <w:marTop w:val="0"/>
          <w:marBottom w:val="0"/>
          <w:divBdr>
            <w:top w:val="none" w:sz="0" w:space="0" w:color="auto"/>
            <w:left w:val="none" w:sz="0" w:space="0" w:color="auto"/>
            <w:bottom w:val="none" w:sz="0" w:space="0" w:color="auto"/>
            <w:right w:val="none" w:sz="0" w:space="0" w:color="auto"/>
          </w:divBdr>
        </w:div>
        <w:div w:id="1008369548">
          <w:marLeft w:val="0"/>
          <w:marRight w:val="0"/>
          <w:marTop w:val="0"/>
          <w:marBottom w:val="0"/>
          <w:divBdr>
            <w:top w:val="none" w:sz="0" w:space="0" w:color="auto"/>
            <w:left w:val="none" w:sz="0" w:space="0" w:color="auto"/>
            <w:bottom w:val="none" w:sz="0" w:space="0" w:color="auto"/>
            <w:right w:val="none" w:sz="0" w:space="0" w:color="auto"/>
          </w:divBdr>
        </w:div>
        <w:div w:id="1208225134">
          <w:marLeft w:val="0"/>
          <w:marRight w:val="0"/>
          <w:marTop w:val="0"/>
          <w:marBottom w:val="0"/>
          <w:divBdr>
            <w:top w:val="none" w:sz="0" w:space="0" w:color="auto"/>
            <w:left w:val="none" w:sz="0" w:space="0" w:color="auto"/>
            <w:bottom w:val="none" w:sz="0" w:space="0" w:color="auto"/>
            <w:right w:val="none" w:sz="0" w:space="0" w:color="auto"/>
          </w:divBdr>
        </w:div>
        <w:div w:id="1012881782">
          <w:marLeft w:val="0"/>
          <w:marRight w:val="0"/>
          <w:marTop w:val="0"/>
          <w:marBottom w:val="0"/>
          <w:divBdr>
            <w:top w:val="none" w:sz="0" w:space="0" w:color="auto"/>
            <w:left w:val="none" w:sz="0" w:space="0" w:color="auto"/>
            <w:bottom w:val="none" w:sz="0" w:space="0" w:color="auto"/>
            <w:right w:val="none" w:sz="0" w:space="0" w:color="auto"/>
          </w:divBdr>
        </w:div>
        <w:div w:id="594246800">
          <w:marLeft w:val="0"/>
          <w:marRight w:val="0"/>
          <w:marTop w:val="0"/>
          <w:marBottom w:val="0"/>
          <w:divBdr>
            <w:top w:val="none" w:sz="0" w:space="0" w:color="auto"/>
            <w:left w:val="none" w:sz="0" w:space="0" w:color="auto"/>
            <w:bottom w:val="none" w:sz="0" w:space="0" w:color="auto"/>
            <w:right w:val="none" w:sz="0" w:space="0" w:color="auto"/>
          </w:divBdr>
        </w:div>
        <w:div w:id="1078164788">
          <w:marLeft w:val="0"/>
          <w:marRight w:val="0"/>
          <w:marTop w:val="0"/>
          <w:marBottom w:val="0"/>
          <w:divBdr>
            <w:top w:val="none" w:sz="0" w:space="0" w:color="auto"/>
            <w:left w:val="none" w:sz="0" w:space="0" w:color="auto"/>
            <w:bottom w:val="none" w:sz="0" w:space="0" w:color="auto"/>
            <w:right w:val="none" w:sz="0" w:space="0" w:color="auto"/>
          </w:divBdr>
        </w:div>
        <w:div w:id="1497458301">
          <w:marLeft w:val="0"/>
          <w:marRight w:val="0"/>
          <w:marTop w:val="0"/>
          <w:marBottom w:val="0"/>
          <w:divBdr>
            <w:top w:val="none" w:sz="0" w:space="0" w:color="auto"/>
            <w:left w:val="none" w:sz="0" w:space="0" w:color="auto"/>
            <w:bottom w:val="none" w:sz="0" w:space="0" w:color="auto"/>
            <w:right w:val="none" w:sz="0" w:space="0" w:color="auto"/>
          </w:divBdr>
        </w:div>
        <w:div w:id="1720351799">
          <w:marLeft w:val="0"/>
          <w:marRight w:val="0"/>
          <w:marTop w:val="0"/>
          <w:marBottom w:val="0"/>
          <w:divBdr>
            <w:top w:val="none" w:sz="0" w:space="0" w:color="auto"/>
            <w:left w:val="none" w:sz="0" w:space="0" w:color="auto"/>
            <w:bottom w:val="none" w:sz="0" w:space="0" w:color="auto"/>
            <w:right w:val="none" w:sz="0" w:space="0" w:color="auto"/>
          </w:divBdr>
        </w:div>
        <w:div w:id="89552037">
          <w:marLeft w:val="0"/>
          <w:marRight w:val="0"/>
          <w:marTop w:val="0"/>
          <w:marBottom w:val="0"/>
          <w:divBdr>
            <w:top w:val="none" w:sz="0" w:space="0" w:color="auto"/>
            <w:left w:val="none" w:sz="0" w:space="0" w:color="auto"/>
            <w:bottom w:val="none" w:sz="0" w:space="0" w:color="auto"/>
            <w:right w:val="none" w:sz="0" w:space="0" w:color="auto"/>
          </w:divBdr>
        </w:div>
        <w:div w:id="414084787">
          <w:marLeft w:val="0"/>
          <w:marRight w:val="0"/>
          <w:marTop w:val="0"/>
          <w:marBottom w:val="0"/>
          <w:divBdr>
            <w:top w:val="none" w:sz="0" w:space="0" w:color="auto"/>
            <w:left w:val="none" w:sz="0" w:space="0" w:color="auto"/>
            <w:bottom w:val="none" w:sz="0" w:space="0" w:color="auto"/>
            <w:right w:val="none" w:sz="0" w:space="0" w:color="auto"/>
          </w:divBdr>
        </w:div>
        <w:div w:id="2055277790">
          <w:marLeft w:val="0"/>
          <w:marRight w:val="0"/>
          <w:marTop w:val="0"/>
          <w:marBottom w:val="0"/>
          <w:divBdr>
            <w:top w:val="none" w:sz="0" w:space="0" w:color="auto"/>
            <w:left w:val="none" w:sz="0" w:space="0" w:color="auto"/>
            <w:bottom w:val="none" w:sz="0" w:space="0" w:color="auto"/>
            <w:right w:val="none" w:sz="0" w:space="0" w:color="auto"/>
          </w:divBdr>
        </w:div>
        <w:div w:id="632910702">
          <w:marLeft w:val="0"/>
          <w:marRight w:val="0"/>
          <w:marTop w:val="0"/>
          <w:marBottom w:val="0"/>
          <w:divBdr>
            <w:top w:val="none" w:sz="0" w:space="0" w:color="auto"/>
            <w:left w:val="none" w:sz="0" w:space="0" w:color="auto"/>
            <w:bottom w:val="none" w:sz="0" w:space="0" w:color="auto"/>
            <w:right w:val="none" w:sz="0" w:space="0" w:color="auto"/>
          </w:divBdr>
        </w:div>
        <w:div w:id="1889417013">
          <w:marLeft w:val="0"/>
          <w:marRight w:val="0"/>
          <w:marTop w:val="0"/>
          <w:marBottom w:val="0"/>
          <w:divBdr>
            <w:top w:val="none" w:sz="0" w:space="0" w:color="auto"/>
            <w:left w:val="none" w:sz="0" w:space="0" w:color="auto"/>
            <w:bottom w:val="none" w:sz="0" w:space="0" w:color="auto"/>
            <w:right w:val="none" w:sz="0" w:space="0" w:color="auto"/>
          </w:divBdr>
        </w:div>
        <w:div w:id="202326614">
          <w:marLeft w:val="0"/>
          <w:marRight w:val="0"/>
          <w:marTop w:val="0"/>
          <w:marBottom w:val="0"/>
          <w:divBdr>
            <w:top w:val="none" w:sz="0" w:space="0" w:color="auto"/>
            <w:left w:val="none" w:sz="0" w:space="0" w:color="auto"/>
            <w:bottom w:val="none" w:sz="0" w:space="0" w:color="auto"/>
            <w:right w:val="none" w:sz="0" w:space="0" w:color="auto"/>
          </w:divBdr>
        </w:div>
        <w:div w:id="1885630646">
          <w:marLeft w:val="0"/>
          <w:marRight w:val="0"/>
          <w:marTop w:val="0"/>
          <w:marBottom w:val="0"/>
          <w:divBdr>
            <w:top w:val="none" w:sz="0" w:space="0" w:color="auto"/>
            <w:left w:val="none" w:sz="0" w:space="0" w:color="auto"/>
            <w:bottom w:val="none" w:sz="0" w:space="0" w:color="auto"/>
            <w:right w:val="none" w:sz="0" w:space="0" w:color="auto"/>
          </w:divBdr>
        </w:div>
        <w:div w:id="572352816">
          <w:marLeft w:val="0"/>
          <w:marRight w:val="0"/>
          <w:marTop w:val="0"/>
          <w:marBottom w:val="0"/>
          <w:divBdr>
            <w:top w:val="none" w:sz="0" w:space="0" w:color="auto"/>
            <w:left w:val="none" w:sz="0" w:space="0" w:color="auto"/>
            <w:bottom w:val="none" w:sz="0" w:space="0" w:color="auto"/>
            <w:right w:val="none" w:sz="0" w:space="0" w:color="auto"/>
          </w:divBdr>
        </w:div>
        <w:div w:id="80613097">
          <w:marLeft w:val="0"/>
          <w:marRight w:val="0"/>
          <w:marTop w:val="0"/>
          <w:marBottom w:val="0"/>
          <w:divBdr>
            <w:top w:val="none" w:sz="0" w:space="0" w:color="auto"/>
            <w:left w:val="none" w:sz="0" w:space="0" w:color="auto"/>
            <w:bottom w:val="none" w:sz="0" w:space="0" w:color="auto"/>
            <w:right w:val="none" w:sz="0" w:space="0" w:color="auto"/>
          </w:divBdr>
        </w:div>
        <w:div w:id="275018536">
          <w:marLeft w:val="0"/>
          <w:marRight w:val="0"/>
          <w:marTop w:val="0"/>
          <w:marBottom w:val="0"/>
          <w:divBdr>
            <w:top w:val="none" w:sz="0" w:space="0" w:color="auto"/>
            <w:left w:val="none" w:sz="0" w:space="0" w:color="auto"/>
            <w:bottom w:val="none" w:sz="0" w:space="0" w:color="auto"/>
            <w:right w:val="none" w:sz="0" w:space="0" w:color="auto"/>
          </w:divBdr>
        </w:div>
        <w:div w:id="1934627993">
          <w:marLeft w:val="0"/>
          <w:marRight w:val="0"/>
          <w:marTop w:val="0"/>
          <w:marBottom w:val="0"/>
          <w:divBdr>
            <w:top w:val="none" w:sz="0" w:space="0" w:color="auto"/>
            <w:left w:val="none" w:sz="0" w:space="0" w:color="auto"/>
            <w:bottom w:val="none" w:sz="0" w:space="0" w:color="auto"/>
            <w:right w:val="none" w:sz="0" w:space="0" w:color="auto"/>
          </w:divBdr>
        </w:div>
        <w:div w:id="760951212">
          <w:marLeft w:val="0"/>
          <w:marRight w:val="0"/>
          <w:marTop w:val="0"/>
          <w:marBottom w:val="0"/>
          <w:divBdr>
            <w:top w:val="none" w:sz="0" w:space="0" w:color="auto"/>
            <w:left w:val="none" w:sz="0" w:space="0" w:color="auto"/>
            <w:bottom w:val="none" w:sz="0" w:space="0" w:color="auto"/>
            <w:right w:val="none" w:sz="0" w:space="0" w:color="auto"/>
          </w:divBdr>
        </w:div>
        <w:div w:id="756443069">
          <w:marLeft w:val="0"/>
          <w:marRight w:val="0"/>
          <w:marTop w:val="0"/>
          <w:marBottom w:val="0"/>
          <w:divBdr>
            <w:top w:val="none" w:sz="0" w:space="0" w:color="auto"/>
            <w:left w:val="none" w:sz="0" w:space="0" w:color="auto"/>
            <w:bottom w:val="none" w:sz="0" w:space="0" w:color="auto"/>
            <w:right w:val="none" w:sz="0" w:space="0" w:color="auto"/>
          </w:divBdr>
        </w:div>
        <w:div w:id="1759326014">
          <w:marLeft w:val="0"/>
          <w:marRight w:val="0"/>
          <w:marTop w:val="0"/>
          <w:marBottom w:val="0"/>
          <w:divBdr>
            <w:top w:val="none" w:sz="0" w:space="0" w:color="auto"/>
            <w:left w:val="none" w:sz="0" w:space="0" w:color="auto"/>
            <w:bottom w:val="none" w:sz="0" w:space="0" w:color="auto"/>
            <w:right w:val="none" w:sz="0" w:space="0" w:color="auto"/>
          </w:divBdr>
        </w:div>
        <w:div w:id="1737701342">
          <w:marLeft w:val="0"/>
          <w:marRight w:val="0"/>
          <w:marTop w:val="0"/>
          <w:marBottom w:val="0"/>
          <w:divBdr>
            <w:top w:val="none" w:sz="0" w:space="0" w:color="auto"/>
            <w:left w:val="none" w:sz="0" w:space="0" w:color="auto"/>
            <w:bottom w:val="none" w:sz="0" w:space="0" w:color="auto"/>
            <w:right w:val="none" w:sz="0" w:space="0" w:color="auto"/>
          </w:divBdr>
        </w:div>
        <w:div w:id="1512794870">
          <w:marLeft w:val="0"/>
          <w:marRight w:val="0"/>
          <w:marTop w:val="0"/>
          <w:marBottom w:val="0"/>
          <w:divBdr>
            <w:top w:val="none" w:sz="0" w:space="0" w:color="auto"/>
            <w:left w:val="none" w:sz="0" w:space="0" w:color="auto"/>
            <w:bottom w:val="none" w:sz="0" w:space="0" w:color="auto"/>
            <w:right w:val="none" w:sz="0" w:space="0" w:color="auto"/>
          </w:divBdr>
        </w:div>
        <w:div w:id="1960841167">
          <w:marLeft w:val="0"/>
          <w:marRight w:val="0"/>
          <w:marTop w:val="0"/>
          <w:marBottom w:val="0"/>
          <w:divBdr>
            <w:top w:val="none" w:sz="0" w:space="0" w:color="auto"/>
            <w:left w:val="none" w:sz="0" w:space="0" w:color="auto"/>
            <w:bottom w:val="none" w:sz="0" w:space="0" w:color="auto"/>
            <w:right w:val="none" w:sz="0" w:space="0" w:color="auto"/>
          </w:divBdr>
        </w:div>
        <w:div w:id="1954826745">
          <w:marLeft w:val="0"/>
          <w:marRight w:val="0"/>
          <w:marTop w:val="0"/>
          <w:marBottom w:val="0"/>
          <w:divBdr>
            <w:top w:val="none" w:sz="0" w:space="0" w:color="auto"/>
            <w:left w:val="none" w:sz="0" w:space="0" w:color="auto"/>
            <w:bottom w:val="none" w:sz="0" w:space="0" w:color="auto"/>
            <w:right w:val="none" w:sz="0" w:space="0" w:color="auto"/>
          </w:divBdr>
        </w:div>
        <w:div w:id="1875339491">
          <w:marLeft w:val="0"/>
          <w:marRight w:val="0"/>
          <w:marTop w:val="0"/>
          <w:marBottom w:val="0"/>
          <w:divBdr>
            <w:top w:val="none" w:sz="0" w:space="0" w:color="auto"/>
            <w:left w:val="none" w:sz="0" w:space="0" w:color="auto"/>
            <w:bottom w:val="none" w:sz="0" w:space="0" w:color="auto"/>
            <w:right w:val="none" w:sz="0" w:space="0" w:color="auto"/>
          </w:divBdr>
        </w:div>
        <w:div w:id="2090536649">
          <w:marLeft w:val="0"/>
          <w:marRight w:val="0"/>
          <w:marTop w:val="0"/>
          <w:marBottom w:val="0"/>
          <w:divBdr>
            <w:top w:val="none" w:sz="0" w:space="0" w:color="auto"/>
            <w:left w:val="none" w:sz="0" w:space="0" w:color="auto"/>
            <w:bottom w:val="none" w:sz="0" w:space="0" w:color="auto"/>
            <w:right w:val="none" w:sz="0" w:space="0" w:color="auto"/>
          </w:divBdr>
        </w:div>
        <w:div w:id="970329470">
          <w:marLeft w:val="0"/>
          <w:marRight w:val="0"/>
          <w:marTop w:val="0"/>
          <w:marBottom w:val="0"/>
          <w:divBdr>
            <w:top w:val="none" w:sz="0" w:space="0" w:color="auto"/>
            <w:left w:val="none" w:sz="0" w:space="0" w:color="auto"/>
            <w:bottom w:val="none" w:sz="0" w:space="0" w:color="auto"/>
            <w:right w:val="none" w:sz="0" w:space="0" w:color="auto"/>
          </w:divBdr>
        </w:div>
        <w:div w:id="910844773">
          <w:marLeft w:val="0"/>
          <w:marRight w:val="0"/>
          <w:marTop w:val="0"/>
          <w:marBottom w:val="0"/>
          <w:divBdr>
            <w:top w:val="none" w:sz="0" w:space="0" w:color="auto"/>
            <w:left w:val="none" w:sz="0" w:space="0" w:color="auto"/>
            <w:bottom w:val="none" w:sz="0" w:space="0" w:color="auto"/>
            <w:right w:val="none" w:sz="0" w:space="0" w:color="auto"/>
          </w:divBdr>
        </w:div>
        <w:div w:id="945233880">
          <w:marLeft w:val="0"/>
          <w:marRight w:val="0"/>
          <w:marTop w:val="0"/>
          <w:marBottom w:val="0"/>
          <w:divBdr>
            <w:top w:val="none" w:sz="0" w:space="0" w:color="auto"/>
            <w:left w:val="none" w:sz="0" w:space="0" w:color="auto"/>
            <w:bottom w:val="none" w:sz="0" w:space="0" w:color="auto"/>
            <w:right w:val="none" w:sz="0" w:space="0" w:color="auto"/>
          </w:divBdr>
        </w:div>
        <w:div w:id="943270518">
          <w:marLeft w:val="0"/>
          <w:marRight w:val="0"/>
          <w:marTop w:val="0"/>
          <w:marBottom w:val="0"/>
          <w:divBdr>
            <w:top w:val="none" w:sz="0" w:space="0" w:color="auto"/>
            <w:left w:val="none" w:sz="0" w:space="0" w:color="auto"/>
            <w:bottom w:val="none" w:sz="0" w:space="0" w:color="auto"/>
            <w:right w:val="none" w:sz="0" w:space="0" w:color="auto"/>
          </w:divBdr>
        </w:div>
        <w:div w:id="1991204568">
          <w:marLeft w:val="0"/>
          <w:marRight w:val="0"/>
          <w:marTop w:val="0"/>
          <w:marBottom w:val="0"/>
          <w:divBdr>
            <w:top w:val="none" w:sz="0" w:space="0" w:color="auto"/>
            <w:left w:val="none" w:sz="0" w:space="0" w:color="auto"/>
            <w:bottom w:val="none" w:sz="0" w:space="0" w:color="auto"/>
            <w:right w:val="none" w:sz="0" w:space="0" w:color="auto"/>
          </w:divBdr>
        </w:div>
        <w:div w:id="615020667">
          <w:marLeft w:val="0"/>
          <w:marRight w:val="0"/>
          <w:marTop w:val="0"/>
          <w:marBottom w:val="0"/>
          <w:divBdr>
            <w:top w:val="none" w:sz="0" w:space="0" w:color="auto"/>
            <w:left w:val="none" w:sz="0" w:space="0" w:color="auto"/>
            <w:bottom w:val="none" w:sz="0" w:space="0" w:color="auto"/>
            <w:right w:val="none" w:sz="0" w:space="0" w:color="auto"/>
          </w:divBdr>
        </w:div>
        <w:div w:id="663357187">
          <w:marLeft w:val="0"/>
          <w:marRight w:val="0"/>
          <w:marTop w:val="0"/>
          <w:marBottom w:val="0"/>
          <w:divBdr>
            <w:top w:val="none" w:sz="0" w:space="0" w:color="auto"/>
            <w:left w:val="none" w:sz="0" w:space="0" w:color="auto"/>
            <w:bottom w:val="none" w:sz="0" w:space="0" w:color="auto"/>
            <w:right w:val="none" w:sz="0" w:space="0" w:color="auto"/>
          </w:divBdr>
        </w:div>
        <w:div w:id="2046056710">
          <w:marLeft w:val="0"/>
          <w:marRight w:val="0"/>
          <w:marTop w:val="0"/>
          <w:marBottom w:val="0"/>
          <w:divBdr>
            <w:top w:val="none" w:sz="0" w:space="0" w:color="auto"/>
            <w:left w:val="none" w:sz="0" w:space="0" w:color="auto"/>
            <w:bottom w:val="none" w:sz="0" w:space="0" w:color="auto"/>
            <w:right w:val="none" w:sz="0" w:space="0" w:color="auto"/>
          </w:divBdr>
        </w:div>
        <w:div w:id="1317994688">
          <w:marLeft w:val="0"/>
          <w:marRight w:val="0"/>
          <w:marTop w:val="0"/>
          <w:marBottom w:val="0"/>
          <w:divBdr>
            <w:top w:val="none" w:sz="0" w:space="0" w:color="auto"/>
            <w:left w:val="none" w:sz="0" w:space="0" w:color="auto"/>
            <w:bottom w:val="none" w:sz="0" w:space="0" w:color="auto"/>
            <w:right w:val="none" w:sz="0" w:space="0" w:color="auto"/>
          </w:divBdr>
        </w:div>
        <w:div w:id="1591281689">
          <w:marLeft w:val="0"/>
          <w:marRight w:val="0"/>
          <w:marTop w:val="0"/>
          <w:marBottom w:val="0"/>
          <w:divBdr>
            <w:top w:val="none" w:sz="0" w:space="0" w:color="auto"/>
            <w:left w:val="none" w:sz="0" w:space="0" w:color="auto"/>
            <w:bottom w:val="none" w:sz="0" w:space="0" w:color="auto"/>
            <w:right w:val="none" w:sz="0" w:space="0" w:color="auto"/>
          </w:divBdr>
        </w:div>
        <w:div w:id="711462845">
          <w:marLeft w:val="0"/>
          <w:marRight w:val="0"/>
          <w:marTop w:val="0"/>
          <w:marBottom w:val="0"/>
          <w:divBdr>
            <w:top w:val="none" w:sz="0" w:space="0" w:color="auto"/>
            <w:left w:val="none" w:sz="0" w:space="0" w:color="auto"/>
            <w:bottom w:val="none" w:sz="0" w:space="0" w:color="auto"/>
            <w:right w:val="none" w:sz="0" w:space="0" w:color="auto"/>
          </w:divBdr>
        </w:div>
        <w:div w:id="1225408218">
          <w:marLeft w:val="0"/>
          <w:marRight w:val="0"/>
          <w:marTop w:val="0"/>
          <w:marBottom w:val="0"/>
          <w:divBdr>
            <w:top w:val="none" w:sz="0" w:space="0" w:color="auto"/>
            <w:left w:val="none" w:sz="0" w:space="0" w:color="auto"/>
            <w:bottom w:val="none" w:sz="0" w:space="0" w:color="auto"/>
            <w:right w:val="none" w:sz="0" w:space="0" w:color="auto"/>
          </w:divBdr>
        </w:div>
        <w:div w:id="1193692318">
          <w:marLeft w:val="0"/>
          <w:marRight w:val="0"/>
          <w:marTop w:val="0"/>
          <w:marBottom w:val="0"/>
          <w:divBdr>
            <w:top w:val="none" w:sz="0" w:space="0" w:color="auto"/>
            <w:left w:val="none" w:sz="0" w:space="0" w:color="auto"/>
            <w:bottom w:val="none" w:sz="0" w:space="0" w:color="auto"/>
            <w:right w:val="none" w:sz="0" w:space="0" w:color="auto"/>
          </w:divBdr>
        </w:div>
        <w:div w:id="2031374136">
          <w:marLeft w:val="0"/>
          <w:marRight w:val="0"/>
          <w:marTop w:val="0"/>
          <w:marBottom w:val="0"/>
          <w:divBdr>
            <w:top w:val="none" w:sz="0" w:space="0" w:color="auto"/>
            <w:left w:val="none" w:sz="0" w:space="0" w:color="auto"/>
            <w:bottom w:val="none" w:sz="0" w:space="0" w:color="auto"/>
            <w:right w:val="none" w:sz="0" w:space="0" w:color="auto"/>
          </w:divBdr>
        </w:div>
        <w:div w:id="1091006619">
          <w:marLeft w:val="0"/>
          <w:marRight w:val="0"/>
          <w:marTop w:val="0"/>
          <w:marBottom w:val="0"/>
          <w:divBdr>
            <w:top w:val="none" w:sz="0" w:space="0" w:color="auto"/>
            <w:left w:val="none" w:sz="0" w:space="0" w:color="auto"/>
            <w:bottom w:val="none" w:sz="0" w:space="0" w:color="auto"/>
            <w:right w:val="none" w:sz="0" w:space="0" w:color="auto"/>
          </w:divBdr>
        </w:div>
        <w:div w:id="285737374">
          <w:marLeft w:val="0"/>
          <w:marRight w:val="0"/>
          <w:marTop w:val="0"/>
          <w:marBottom w:val="0"/>
          <w:divBdr>
            <w:top w:val="none" w:sz="0" w:space="0" w:color="auto"/>
            <w:left w:val="none" w:sz="0" w:space="0" w:color="auto"/>
            <w:bottom w:val="none" w:sz="0" w:space="0" w:color="auto"/>
            <w:right w:val="none" w:sz="0" w:space="0" w:color="auto"/>
          </w:divBdr>
        </w:div>
        <w:div w:id="10189245">
          <w:marLeft w:val="0"/>
          <w:marRight w:val="0"/>
          <w:marTop w:val="0"/>
          <w:marBottom w:val="0"/>
          <w:divBdr>
            <w:top w:val="none" w:sz="0" w:space="0" w:color="auto"/>
            <w:left w:val="none" w:sz="0" w:space="0" w:color="auto"/>
            <w:bottom w:val="none" w:sz="0" w:space="0" w:color="auto"/>
            <w:right w:val="none" w:sz="0" w:space="0" w:color="auto"/>
          </w:divBdr>
        </w:div>
        <w:div w:id="2099402466">
          <w:marLeft w:val="0"/>
          <w:marRight w:val="0"/>
          <w:marTop w:val="0"/>
          <w:marBottom w:val="0"/>
          <w:divBdr>
            <w:top w:val="none" w:sz="0" w:space="0" w:color="auto"/>
            <w:left w:val="none" w:sz="0" w:space="0" w:color="auto"/>
            <w:bottom w:val="none" w:sz="0" w:space="0" w:color="auto"/>
            <w:right w:val="none" w:sz="0" w:space="0" w:color="auto"/>
          </w:divBdr>
        </w:div>
        <w:div w:id="1213268456">
          <w:marLeft w:val="0"/>
          <w:marRight w:val="0"/>
          <w:marTop w:val="0"/>
          <w:marBottom w:val="0"/>
          <w:divBdr>
            <w:top w:val="none" w:sz="0" w:space="0" w:color="auto"/>
            <w:left w:val="none" w:sz="0" w:space="0" w:color="auto"/>
            <w:bottom w:val="none" w:sz="0" w:space="0" w:color="auto"/>
            <w:right w:val="none" w:sz="0" w:space="0" w:color="auto"/>
          </w:divBdr>
        </w:div>
        <w:div w:id="758217479">
          <w:marLeft w:val="0"/>
          <w:marRight w:val="0"/>
          <w:marTop w:val="0"/>
          <w:marBottom w:val="0"/>
          <w:divBdr>
            <w:top w:val="none" w:sz="0" w:space="0" w:color="auto"/>
            <w:left w:val="none" w:sz="0" w:space="0" w:color="auto"/>
            <w:bottom w:val="none" w:sz="0" w:space="0" w:color="auto"/>
            <w:right w:val="none" w:sz="0" w:space="0" w:color="auto"/>
          </w:divBdr>
        </w:div>
        <w:div w:id="1741176899">
          <w:marLeft w:val="0"/>
          <w:marRight w:val="0"/>
          <w:marTop w:val="0"/>
          <w:marBottom w:val="0"/>
          <w:divBdr>
            <w:top w:val="none" w:sz="0" w:space="0" w:color="auto"/>
            <w:left w:val="none" w:sz="0" w:space="0" w:color="auto"/>
            <w:bottom w:val="none" w:sz="0" w:space="0" w:color="auto"/>
            <w:right w:val="none" w:sz="0" w:space="0" w:color="auto"/>
          </w:divBdr>
        </w:div>
        <w:div w:id="1481652303">
          <w:marLeft w:val="0"/>
          <w:marRight w:val="0"/>
          <w:marTop w:val="0"/>
          <w:marBottom w:val="0"/>
          <w:divBdr>
            <w:top w:val="none" w:sz="0" w:space="0" w:color="auto"/>
            <w:left w:val="none" w:sz="0" w:space="0" w:color="auto"/>
            <w:bottom w:val="none" w:sz="0" w:space="0" w:color="auto"/>
            <w:right w:val="none" w:sz="0" w:space="0" w:color="auto"/>
          </w:divBdr>
        </w:div>
        <w:div w:id="955258237">
          <w:marLeft w:val="0"/>
          <w:marRight w:val="0"/>
          <w:marTop w:val="0"/>
          <w:marBottom w:val="0"/>
          <w:divBdr>
            <w:top w:val="none" w:sz="0" w:space="0" w:color="auto"/>
            <w:left w:val="none" w:sz="0" w:space="0" w:color="auto"/>
            <w:bottom w:val="none" w:sz="0" w:space="0" w:color="auto"/>
            <w:right w:val="none" w:sz="0" w:space="0" w:color="auto"/>
          </w:divBdr>
        </w:div>
        <w:div w:id="1506044725">
          <w:marLeft w:val="0"/>
          <w:marRight w:val="0"/>
          <w:marTop w:val="0"/>
          <w:marBottom w:val="0"/>
          <w:divBdr>
            <w:top w:val="none" w:sz="0" w:space="0" w:color="auto"/>
            <w:left w:val="none" w:sz="0" w:space="0" w:color="auto"/>
            <w:bottom w:val="none" w:sz="0" w:space="0" w:color="auto"/>
            <w:right w:val="none" w:sz="0" w:space="0" w:color="auto"/>
          </w:divBdr>
        </w:div>
        <w:div w:id="1798061570">
          <w:marLeft w:val="0"/>
          <w:marRight w:val="0"/>
          <w:marTop w:val="0"/>
          <w:marBottom w:val="0"/>
          <w:divBdr>
            <w:top w:val="none" w:sz="0" w:space="0" w:color="auto"/>
            <w:left w:val="none" w:sz="0" w:space="0" w:color="auto"/>
            <w:bottom w:val="none" w:sz="0" w:space="0" w:color="auto"/>
            <w:right w:val="none" w:sz="0" w:space="0" w:color="auto"/>
          </w:divBdr>
        </w:div>
        <w:div w:id="1644384983">
          <w:marLeft w:val="0"/>
          <w:marRight w:val="0"/>
          <w:marTop w:val="0"/>
          <w:marBottom w:val="0"/>
          <w:divBdr>
            <w:top w:val="none" w:sz="0" w:space="0" w:color="auto"/>
            <w:left w:val="none" w:sz="0" w:space="0" w:color="auto"/>
            <w:bottom w:val="none" w:sz="0" w:space="0" w:color="auto"/>
            <w:right w:val="none" w:sz="0" w:space="0" w:color="auto"/>
          </w:divBdr>
        </w:div>
        <w:div w:id="739907522">
          <w:marLeft w:val="0"/>
          <w:marRight w:val="0"/>
          <w:marTop w:val="0"/>
          <w:marBottom w:val="0"/>
          <w:divBdr>
            <w:top w:val="none" w:sz="0" w:space="0" w:color="auto"/>
            <w:left w:val="none" w:sz="0" w:space="0" w:color="auto"/>
            <w:bottom w:val="none" w:sz="0" w:space="0" w:color="auto"/>
            <w:right w:val="none" w:sz="0" w:space="0" w:color="auto"/>
          </w:divBdr>
        </w:div>
        <w:div w:id="1954745704">
          <w:marLeft w:val="0"/>
          <w:marRight w:val="0"/>
          <w:marTop w:val="0"/>
          <w:marBottom w:val="0"/>
          <w:divBdr>
            <w:top w:val="none" w:sz="0" w:space="0" w:color="auto"/>
            <w:left w:val="none" w:sz="0" w:space="0" w:color="auto"/>
            <w:bottom w:val="none" w:sz="0" w:space="0" w:color="auto"/>
            <w:right w:val="none" w:sz="0" w:space="0" w:color="auto"/>
          </w:divBdr>
        </w:div>
        <w:div w:id="1839079729">
          <w:marLeft w:val="0"/>
          <w:marRight w:val="0"/>
          <w:marTop w:val="0"/>
          <w:marBottom w:val="0"/>
          <w:divBdr>
            <w:top w:val="none" w:sz="0" w:space="0" w:color="auto"/>
            <w:left w:val="none" w:sz="0" w:space="0" w:color="auto"/>
            <w:bottom w:val="none" w:sz="0" w:space="0" w:color="auto"/>
            <w:right w:val="none" w:sz="0" w:space="0" w:color="auto"/>
          </w:divBdr>
        </w:div>
        <w:div w:id="2041003342">
          <w:marLeft w:val="0"/>
          <w:marRight w:val="0"/>
          <w:marTop w:val="0"/>
          <w:marBottom w:val="0"/>
          <w:divBdr>
            <w:top w:val="none" w:sz="0" w:space="0" w:color="auto"/>
            <w:left w:val="none" w:sz="0" w:space="0" w:color="auto"/>
            <w:bottom w:val="none" w:sz="0" w:space="0" w:color="auto"/>
            <w:right w:val="none" w:sz="0" w:space="0" w:color="auto"/>
          </w:divBdr>
        </w:div>
        <w:div w:id="1859005839">
          <w:marLeft w:val="0"/>
          <w:marRight w:val="0"/>
          <w:marTop w:val="0"/>
          <w:marBottom w:val="0"/>
          <w:divBdr>
            <w:top w:val="none" w:sz="0" w:space="0" w:color="auto"/>
            <w:left w:val="none" w:sz="0" w:space="0" w:color="auto"/>
            <w:bottom w:val="none" w:sz="0" w:space="0" w:color="auto"/>
            <w:right w:val="none" w:sz="0" w:space="0" w:color="auto"/>
          </w:divBdr>
        </w:div>
        <w:div w:id="1827822950">
          <w:marLeft w:val="0"/>
          <w:marRight w:val="0"/>
          <w:marTop w:val="0"/>
          <w:marBottom w:val="0"/>
          <w:divBdr>
            <w:top w:val="none" w:sz="0" w:space="0" w:color="auto"/>
            <w:left w:val="none" w:sz="0" w:space="0" w:color="auto"/>
            <w:bottom w:val="none" w:sz="0" w:space="0" w:color="auto"/>
            <w:right w:val="none" w:sz="0" w:space="0" w:color="auto"/>
          </w:divBdr>
        </w:div>
        <w:div w:id="682783631">
          <w:marLeft w:val="0"/>
          <w:marRight w:val="0"/>
          <w:marTop w:val="0"/>
          <w:marBottom w:val="0"/>
          <w:divBdr>
            <w:top w:val="none" w:sz="0" w:space="0" w:color="auto"/>
            <w:left w:val="none" w:sz="0" w:space="0" w:color="auto"/>
            <w:bottom w:val="none" w:sz="0" w:space="0" w:color="auto"/>
            <w:right w:val="none" w:sz="0" w:space="0" w:color="auto"/>
          </w:divBdr>
        </w:div>
        <w:div w:id="1759714470">
          <w:marLeft w:val="0"/>
          <w:marRight w:val="0"/>
          <w:marTop w:val="0"/>
          <w:marBottom w:val="0"/>
          <w:divBdr>
            <w:top w:val="none" w:sz="0" w:space="0" w:color="auto"/>
            <w:left w:val="none" w:sz="0" w:space="0" w:color="auto"/>
            <w:bottom w:val="none" w:sz="0" w:space="0" w:color="auto"/>
            <w:right w:val="none" w:sz="0" w:space="0" w:color="auto"/>
          </w:divBdr>
        </w:div>
        <w:div w:id="439223217">
          <w:marLeft w:val="0"/>
          <w:marRight w:val="0"/>
          <w:marTop w:val="0"/>
          <w:marBottom w:val="0"/>
          <w:divBdr>
            <w:top w:val="none" w:sz="0" w:space="0" w:color="auto"/>
            <w:left w:val="none" w:sz="0" w:space="0" w:color="auto"/>
            <w:bottom w:val="none" w:sz="0" w:space="0" w:color="auto"/>
            <w:right w:val="none" w:sz="0" w:space="0" w:color="auto"/>
          </w:divBdr>
        </w:div>
        <w:div w:id="600072210">
          <w:marLeft w:val="0"/>
          <w:marRight w:val="0"/>
          <w:marTop w:val="0"/>
          <w:marBottom w:val="0"/>
          <w:divBdr>
            <w:top w:val="none" w:sz="0" w:space="0" w:color="auto"/>
            <w:left w:val="none" w:sz="0" w:space="0" w:color="auto"/>
            <w:bottom w:val="none" w:sz="0" w:space="0" w:color="auto"/>
            <w:right w:val="none" w:sz="0" w:space="0" w:color="auto"/>
          </w:divBdr>
        </w:div>
        <w:div w:id="846483714">
          <w:marLeft w:val="0"/>
          <w:marRight w:val="0"/>
          <w:marTop w:val="0"/>
          <w:marBottom w:val="0"/>
          <w:divBdr>
            <w:top w:val="none" w:sz="0" w:space="0" w:color="auto"/>
            <w:left w:val="none" w:sz="0" w:space="0" w:color="auto"/>
            <w:bottom w:val="none" w:sz="0" w:space="0" w:color="auto"/>
            <w:right w:val="none" w:sz="0" w:space="0" w:color="auto"/>
          </w:divBdr>
        </w:div>
        <w:div w:id="1578243759">
          <w:marLeft w:val="0"/>
          <w:marRight w:val="0"/>
          <w:marTop w:val="0"/>
          <w:marBottom w:val="0"/>
          <w:divBdr>
            <w:top w:val="none" w:sz="0" w:space="0" w:color="auto"/>
            <w:left w:val="none" w:sz="0" w:space="0" w:color="auto"/>
            <w:bottom w:val="none" w:sz="0" w:space="0" w:color="auto"/>
            <w:right w:val="none" w:sz="0" w:space="0" w:color="auto"/>
          </w:divBdr>
        </w:div>
        <w:div w:id="1396514686">
          <w:marLeft w:val="0"/>
          <w:marRight w:val="0"/>
          <w:marTop w:val="0"/>
          <w:marBottom w:val="0"/>
          <w:divBdr>
            <w:top w:val="none" w:sz="0" w:space="0" w:color="auto"/>
            <w:left w:val="none" w:sz="0" w:space="0" w:color="auto"/>
            <w:bottom w:val="none" w:sz="0" w:space="0" w:color="auto"/>
            <w:right w:val="none" w:sz="0" w:space="0" w:color="auto"/>
          </w:divBdr>
        </w:div>
        <w:div w:id="1025400655">
          <w:marLeft w:val="0"/>
          <w:marRight w:val="0"/>
          <w:marTop w:val="0"/>
          <w:marBottom w:val="0"/>
          <w:divBdr>
            <w:top w:val="none" w:sz="0" w:space="0" w:color="auto"/>
            <w:left w:val="none" w:sz="0" w:space="0" w:color="auto"/>
            <w:bottom w:val="none" w:sz="0" w:space="0" w:color="auto"/>
            <w:right w:val="none" w:sz="0" w:space="0" w:color="auto"/>
          </w:divBdr>
        </w:div>
        <w:div w:id="2008051636">
          <w:marLeft w:val="0"/>
          <w:marRight w:val="0"/>
          <w:marTop w:val="0"/>
          <w:marBottom w:val="0"/>
          <w:divBdr>
            <w:top w:val="none" w:sz="0" w:space="0" w:color="auto"/>
            <w:left w:val="none" w:sz="0" w:space="0" w:color="auto"/>
            <w:bottom w:val="none" w:sz="0" w:space="0" w:color="auto"/>
            <w:right w:val="none" w:sz="0" w:space="0" w:color="auto"/>
          </w:divBdr>
        </w:div>
        <w:div w:id="2020310978">
          <w:marLeft w:val="0"/>
          <w:marRight w:val="0"/>
          <w:marTop w:val="0"/>
          <w:marBottom w:val="0"/>
          <w:divBdr>
            <w:top w:val="none" w:sz="0" w:space="0" w:color="auto"/>
            <w:left w:val="none" w:sz="0" w:space="0" w:color="auto"/>
            <w:bottom w:val="none" w:sz="0" w:space="0" w:color="auto"/>
            <w:right w:val="none" w:sz="0" w:space="0" w:color="auto"/>
          </w:divBdr>
        </w:div>
        <w:div w:id="1599093327">
          <w:marLeft w:val="0"/>
          <w:marRight w:val="0"/>
          <w:marTop w:val="0"/>
          <w:marBottom w:val="0"/>
          <w:divBdr>
            <w:top w:val="none" w:sz="0" w:space="0" w:color="auto"/>
            <w:left w:val="none" w:sz="0" w:space="0" w:color="auto"/>
            <w:bottom w:val="none" w:sz="0" w:space="0" w:color="auto"/>
            <w:right w:val="none" w:sz="0" w:space="0" w:color="auto"/>
          </w:divBdr>
        </w:div>
        <w:div w:id="267127090">
          <w:marLeft w:val="0"/>
          <w:marRight w:val="0"/>
          <w:marTop w:val="0"/>
          <w:marBottom w:val="0"/>
          <w:divBdr>
            <w:top w:val="none" w:sz="0" w:space="0" w:color="auto"/>
            <w:left w:val="none" w:sz="0" w:space="0" w:color="auto"/>
            <w:bottom w:val="none" w:sz="0" w:space="0" w:color="auto"/>
            <w:right w:val="none" w:sz="0" w:space="0" w:color="auto"/>
          </w:divBdr>
        </w:div>
        <w:div w:id="1074356844">
          <w:marLeft w:val="0"/>
          <w:marRight w:val="0"/>
          <w:marTop w:val="0"/>
          <w:marBottom w:val="0"/>
          <w:divBdr>
            <w:top w:val="none" w:sz="0" w:space="0" w:color="auto"/>
            <w:left w:val="none" w:sz="0" w:space="0" w:color="auto"/>
            <w:bottom w:val="none" w:sz="0" w:space="0" w:color="auto"/>
            <w:right w:val="none" w:sz="0" w:space="0" w:color="auto"/>
          </w:divBdr>
        </w:div>
        <w:div w:id="1974290320">
          <w:marLeft w:val="0"/>
          <w:marRight w:val="0"/>
          <w:marTop w:val="0"/>
          <w:marBottom w:val="0"/>
          <w:divBdr>
            <w:top w:val="none" w:sz="0" w:space="0" w:color="auto"/>
            <w:left w:val="none" w:sz="0" w:space="0" w:color="auto"/>
            <w:bottom w:val="none" w:sz="0" w:space="0" w:color="auto"/>
            <w:right w:val="none" w:sz="0" w:space="0" w:color="auto"/>
          </w:divBdr>
        </w:div>
        <w:div w:id="90395466">
          <w:marLeft w:val="0"/>
          <w:marRight w:val="0"/>
          <w:marTop w:val="0"/>
          <w:marBottom w:val="0"/>
          <w:divBdr>
            <w:top w:val="none" w:sz="0" w:space="0" w:color="auto"/>
            <w:left w:val="none" w:sz="0" w:space="0" w:color="auto"/>
            <w:bottom w:val="none" w:sz="0" w:space="0" w:color="auto"/>
            <w:right w:val="none" w:sz="0" w:space="0" w:color="auto"/>
          </w:divBdr>
        </w:div>
        <w:div w:id="1702364152">
          <w:marLeft w:val="0"/>
          <w:marRight w:val="0"/>
          <w:marTop w:val="0"/>
          <w:marBottom w:val="0"/>
          <w:divBdr>
            <w:top w:val="none" w:sz="0" w:space="0" w:color="auto"/>
            <w:left w:val="none" w:sz="0" w:space="0" w:color="auto"/>
            <w:bottom w:val="none" w:sz="0" w:space="0" w:color="auto"/>
            <w:right w:val="none" w:sz="0" w:space="0" w:color="auto"/>
          </w:divBdr>
        </w:div>
        <w:div w:id="1018120989">
          <w:marLeft w:val="0"/>
          <w:marRight w:val="0"/>
          <w:marTop w:val="0"/>
          <w:marBottom w:val="0"/>
          <w:divBdr>
            <w:top w:val="none" w:sz="0" w:space="0" w:color="auto"/>
            <w:left w:val="none" w:sz="0" w:space="0" w:color="auto"/>
            <w:bottom w:val="none" w:sz="0" w:space="0" w:color="auto"/>
            <w:right w:val="none" w:sz="0" w:space="0" w:color="auto"/>
          </w:divBdr>
        </w:div>
        <w:div w:id="602540365">
          <w:marLeft w:val="0"/>
          <w:marRight w:val="0"/>
          <w:marTop w:val="0"/>
          <w:marBottom w:val="0"/>
          <w:divBdr>
            <w:top w:val="none" w:sz="0" w:space="0" w:color="auto"/>
            <w:left w:val="none" w:sz="0" w:space="0" w:color="auto"/>
            <w:bottom w:val="none" w:sz="0" w:space="0" w:color="auto"/>
            <w:right w:val="none" w:sz="0" w:space="0" w:color="auto"/>
          </w:divBdr>
        </w:div>
        <w:div w:id="1283658987">
          <w:marLeft w:val="0"/>
          <w:marRight w:val="0"/>
          <w:marTop w:val="0"/>
          <w:marBottom w:val="0"/>
          <w:divBdr>
            <w:top w:val="none" w:sz="0" w:space="0" w:color="auto"/>
            <w:left w:val="none" w:sz="0" w:space="0" w:color="auto"/>
            <w:bottom w:val="none" w:sz="0" w:space="0" w:color="auto"/>
            <w:right w:val="none" w:sz="0" w:space="0" w:color="auto"/>
          </w:divBdr>
        </w:div>
        <w:div w:id="405494464">
          <w:marLeft w:val="0"/>
          <w:marRight w:val="0"/>
          <w:marTop w:val="0"/>
          <w:marBottom w:val="0"/>
          <w:divBdr>
            <w:top w:val="none" w:sz="0" w:space="0" w:color="auto"/>
            <w:left w:val="none" w:sz="0" w:space="0" w:color="auto"/>
            <w:bottom w:val="none" w:sz="0" w:space="0" w:color="auto"/>
            <w:right w:val="none" w:sz="0" w:space="0" w:color="auto"/>
          </w:divBdr>
        </w:div>
        <w:div w:id="379521335">
          <w:marLeft w:val="0"/>
          <w:marRight w:val="0"/>
          <w:marTop w:val="0"/>
          <w:marBottom w:val="0"/>
          <w:divBdr>
            <w:top w:val="none" w:sz="0" w:space="0" w:color="auto"/>
            <w:left w:val="none" w:sz="0" w:space="0" w:color="auto"/>
            <w:bottom w:val="none" w:sz="0" w:space="0" w:color="auto"/>
            <w:right w:val="none" w:sz="0" w:space="0" w:color="auto"/>
          </w:divBdr>
        </w:div>
        <w:div w:id="543450175">
          <w:marLeft w:val="0"/>
          <w:marRight w:val="0"/>
          <w:marTop w:val="0"/>
          <w:marBottom w:val="0"/>
          <w:divBdr>
            <w:top w:val="none" w:sz="0" w:space="0" w:color="auto"/>
            <w:left w:val="none" w:sz="0" w:space="0" w:color="auto"/>
            <w:bottom w:val="none" w:sz="0" w:space="0" w:color="auto"/>
            <w:right w:val="none" w:sz="0" w:space="0" w:color="auto"/>
          </w:divBdr>
        </w:div>
        <w:div w:id="1991202403">
          <w:marLeft w:val="0"/>
          <w:marRight w:val="0"/>
          <w:marTop w:val="0"/>
          <w:marBottom w:val="0"/>
          <w:divBdr>
            <w:top w:val="none" w:sz="0" w:space="0" w:color="auto"/>
            <w:left w:val="none" w:sz="0" w:space="0" w:color="auto"/>
            <w:bottom w:val="none" w:sz="0" w:space="0" w:color="auto"/>
            <w:right w:val="none" w:sz="0" w:space="0" w:color="auto"/>
          </w:divBdr>
        </w:div>
        <w:div w:id="649284214">
          <w:marLeft w:val="0"/>
          <w:marRight w:val="0"/>
          <w:marTop w:val="0"/>
          <w:marBottom w:val="0"/>
          <w:divBdr>
            <w:top w:val="none" w:sz="0" w:space="0" w:color="auto"/>
            <w:left w:val="none" w:sz="0" w:space="0" w:color="auto"/>
            <w:bottom w:val="none" w:sz="0" w:space="0" w:color="auto"/>
            <w:right w:val="none" w:sz="0" w:space="0" w:color="auto"/>
          </w:divBdr>
        </w:div>
        <w:div w:id="485707746">
          <w:marLeft w:val="0"/>
          <w:marRight w:val="0"/>
          <w:marTop w:val="0"/>
          <w:marBottom w:val="0"/>
          <w:divBdr>
            <w:top w:val="none" w:sz="0" w:space="0" w:color="auto"/>
            <w:left w:val="none" w:sz="0" w:space="0" w:color="auto"/>
            <w:bottom w:val="none" w:sz="0" w:space="0" w:color="auto"/>
            <w:right w:val="none" w:sz="0" w:space="0" w:color="auto"/>
          </w:divBdr>
        </w:div>
        <w:div w:id="742147264">
          <w:marLeft w:val="0"/>
          <w:marRight w:val="0"/>
          <w:marTop w:val="0"/>
          <w:marBottom w:val="0"/>
          <w:divBdr>
            <w:top w:val="none" w:sz="0" w:space="0" w:color="auto"/>
            <w:left w:val="none" w:sz="0" w:space="0" w:color="auto"/>
            <w:bottom w:val="none" w:sz="0" w:space="0" w:color="auto"/>
            <w:right w:val="none" w:sz="0" w:space="0" w:color="auto"/>
          </w:divBdr>
        </w:div>
        <w:div w:id="163515659">
          <w:marLeft w:val="0"/>
          <w:marRight w:val="0"/>
          <w:marTop w:val="0"/>
          <w:marBottom w:val="0"/>
          <w:divBdr>
            <w:top w:val="none" w:sz="0" w:space="0" w:color="auto"/>
            <w:left w:val="none" w:sz="0" w:space="0" w:color="auto"/>
            <w:bottom w:val="none" w:sz="0" w:space="0" w:color="auto"/>
            <w:right w:val="none" w:sz="0" w:space="0" w:color="auto"/>
          </w:divBdr>
        </w:div>
        <w:div w:id="1930114199">
          <w:marLeft w:val="0"/>
          <w:marRight w:val="0"/>
          <w:marTop w:val="0"/>
          <w:marBottom w:val="0"/>
          <w:divBdr>
            <w:top w:val="none" w:sz="0" w:space="0" w:color="auto"/>
            <w:left w:val="none" w:sz="0" w:space="0" w:color="auto"/>
            <w:bottom w:val="none" w:sz="0" w:space="0" w:color="auto"/>
            <w:right w:val="none" w:sz="0" w:space="0" w:color="auto"/>
          </w:divBdr>
        </w:div>
        <w:div w:id="740180638">
          <w:marLeft w:val="0"/>
          <w:marRight w:val="0"/>
          <w:marTop w:val="0"/>
          <w:marBottom w:val="0"/>
          <w:divBdr>
            <w:top w:val="none" w:sz="0" w:space="0" w:color="auto"/>
            <w:left w:val="none" w:sz="0" w:space="0" w:color="auto"/>
            <w:bottom w:val="none" w:sz="0" w:space="0" w:color="auto"/>
            <w:right w:val="none" w:sz="0" w:space="0" w:color="auto"/>
          </w:divBdr>
        </w:div>
        <w:div w:id="884366378">
          <w:marLeft w:val="0"/>
          <w:marRight w:val="0"/>
          <w:marTop w:val="0"/>
          <w:marBottom w:val="0"/>
          <w:divBdr>
            <w:top w:val="none" w:sz="0" w:space="0" w:color="auto"/>
            <w:left w:val="none" w:sz="0" w:space="0" w:color="auto"/>
            <w:bottom w:val="none" w:sz="0" w:space="0" w:color="auto"/>
            <w:right w:val="none" w:sz="0" w:space="0" w:color="auto"/>
          </w:divBdr>
        </w:div>
        <w:div w:id="1479806811">
          <w:marLeft w:val="0"/>
          <w:marRight w:val="0"/>
          <w:marTop w:val="0"/>
          <w:marBottom w:val="0"/>
          <w:divBdr>
            <w:top w:val="none" w:sz="0" w:space="0" w:color="auto"/>
            <w:left w:val="none" w:sz="0" w:space="0" w:color="auto"/>
            <w:bottom w:val="none" w:sz="0" w:space="0" w:color="auto"/>
            <w:right w:val="none" w:sz="0" w:space="0" w:color="auto"/>
          </w:divBdr>
        </w:div>
        <w:div w:id="735588567">
          <w:marLeft w:val="0"/>
          <w:marRight w:val="0"/>
          <w:marTop w:val="0"/>
          <w:marBottom w:val="0"/>
          <w:divBdr>
            <w:top w:val="none" w:sz="0" w:space="0" w:color="auto"/>
            <w:left w:val="none" w:sz="0" w:space="0" w:color="auto"/>
            <w:bottom w:val="none" w:sz="0" w:space="0" w:color="auto"/>
            <w:right w:val="none" w:sz="0" w:space="0" w:color="auto"/>
          </w:divBdr>
        </w:div>
        <w:div w:id="1068962961">
          <w:marLeft w:val="0"/>
          <w:marRight w:val="0"/>
          <w:marTop w:val="0"/>
          <w:marBottom w:val="0"/>
          <w:divBdr>
            <w:top w:val="none" w:sz="0" w:space="0" w:color="auto"/>
            <w:left w:val="none" w:sz="0" w:space="0" w:color="auto"/>
            <w:bottom w:val="none" w:sz="0" w:space="0" w:color="auto"/>
            <w:right w:val="none" w:sz="0" w:space="0" w:color="auto"/>
          </w:divBdr>
        </w:div>
        <w:div w:id="318075733">
          <w:marLeft w:val="0"/>
          <w:marRight w:val="0"/>
          <w:marTop w:val="0"/>
          <w:marBottom w:val="0"/>
          <w:divBdr>
            <w:top w:val="none" w:sz="0" w:space="0" w:color="auto"/>
            <w:left w:val="none" w:sz="0" w:space="0" w:color="auto"/>
            <w:bottom w:val="none" w:sz="0" w:space="0" w:color="auto"/>
            <w:right w:val="none" w:sz="0" w:space="0" w:color="auto"/>
          </w:divBdr>
        </w:div>
        <w:div w:id="496724852">
          <w:marLeft w:val="0"/>
          <w:marRight w:val="0"/>
          <w:marTop w:val="0"/>
          <w:marBottom w:val="0"/>
          <w:divBdr>
            <w:top w:val="none" w:sz="0" w:space="0" w:color="auto"/>
            <w:left w:val="none" w:sz="0" w:space="0" w:color="auto"/>
            <w:bottom w:val="none" w:sz="0" w:space="0" w:color="auto"/>
            <w:right w:val="none" w:sz="0" w:space="0" w:color="auto"/>
          </w:divBdr>
        </w:div>
        <w:div w:id="1634482875">
          <w:marLeft w:val="0"/>
          <w:marRight w:val="0"/>
          <w:marTop w:val="0"/>
          <w:marBottom w:val="0"/>
          <w:divBdr>
            <w:top w:val="none" w:sz="0" w:space="0" w:color="auto"/>
            <w:left w:val="none" w:sz="0" w:space="0" w:color="auto"/>
            <w:bottom w:val="none" w:sz="0" w:space="0" w:color="auto"/>
            <w:right w:val="none" w:sz="0" w:space="0" w:color="auto"/>
          </w:divBdr>
        </w:div>
        <w:div w:id="1058818923">
          <w:marLeft w:val="0"/>
          <w:marRight w:val="0"/>
          <w:marTop w:val="0"/>
          <w:marBottom w:val="0"/>
          <w:divBdr>
            <w:top w:val="none" w:sz="0" w:space="0" w:color="auto"/>
            <w:left w:val="none" w:sz="0" w:space="0" w:color="auto"/>
            <w:bottom w:val="none" w:sz="0" w:space="0" w:color="auto"/>
            <w:right w:val="none" w:sz="0" w:space="0" w:color="auto"/>
          </w:divBdr>
        </w:div>
        <w:div w:id="1997369886">
          <w:marLeft w:val="0"/>
          <w:marRight w:val="0"/>
          <w:marTop w:val="0"/>
          <w:marBottom w:val="0"/>
          <w:divBdr>
            <w:top w:val="none" w:sz="0" w:space="0" w:color="auto"/>
            <w:left w:val="none" w:sz="0" w:space="0" w:color="auto"/>
            <w:bottom w:val="none" w:sz="0" w:space="0" w:color="auto"/>
            <w:right w:val="none" w:sz="0" w:space="0" w:color="auto"/>
          </w:divBdr>
        </w:div>
        <w:div w:id="113797640">
          <w:marLeft w:val="0"/>
          <w:marRight w:val="0"/>
          <w:marTop w:val="0"/>
          <w:marBottom w:val="0"/>
          <w:divBdr>
            <w:top w:val="none" w:sz="0" w:space="0" w:color="auto"/>
            <w:left w:val="none" w:sz="0" w:space="0" w:color="auto"/>
            <w:bottom w:val="none" w:sz="0" w:space="0" w:color="auto"/>
            <w:right w:val="none" w:sz="0" w:space="0" w:color="auto"/>
          </w:divBdr>
        </w:div>
        <w:div w:id="1632512575">
          <w:marLeft w:val="0"/>
          <w:marRight w:val="0"/>
          <w:marTop w:val="0"/>
          <w:marBottom w:val="0"/>
          <w:divBdr>
            <w:top w:val="none" w:sz="0" w:space="0" w:color="auto"/>
            <w:left w:val="none" w:sz="0" w:space="0" w:color="auto"/>
            <w:bottom w:val="none" w:sz="0" w:space="0" w:color="auto"/>
            <w:right w:val="none" w:sz="0" w:space="0" w:color="auto"/>
          </w:divBdr>
        </w:div>
        <w:div w:id="1352143250">
          <w:marLeft w:val="0"/>
          <w:marRight w:val="0"/>
          <w:marTop w:val="0"/>
          <w:marBottom w:val="0"/>
          <w:divBdr>
            <w:top w:val="none" w:sz="0" w:space="0" w:color="auto"/>
            <w:left w:val="none" w:sz="0" w:space="0" w:color="auto"/>
            <w:bottom w:val="none" w:sz="0" w:space="0" w:color="auto"/>
            <w:right w:val="none" w:sz="0" w:space="0" w:color="auto"/>
          </w:divBdr>
        </w:div>
        <w:div w:id="305084786">
          <w:marLeft w:val="0"/>
          <w:marRight w:val="0"/>
          <w:marTop w:val="0"/>
          <w:marBottom w:val="0"/>
          <w:divBdr>
            <w:top w:val="none" w:sz="0" w:space="0" w:color="auto"/>
            <w:left w:val="none" w:sz="0" w:space="0" w:color="auto"/>
            <w:bottom w:val="none" w:sz="0" w:space="0" w:color="auto"/>
            <w:right w:val="none" w:sz="0" w:space="0" w:color="auto"/>
          </w:divBdr>
        </w:div>
        <w:div w:id="1737700727">
          <w:marLeft w:val="0"/>
          <w:marRight w:val="0"/>
          <w:marTop w:val="0"/>
          <w:marBottom w:val="0"/>
          <w:divBdr>
            <w:top w:val="none" w:sz="0" w:space="0" w:color="auto"/>
            <w:left w:val="none" w:sz="0" w:space="0" w:color="auto"/>
            <w:bottom w:val="none" w:sz="0" w:space="0" w:color="auto"/>
            <w:right w:val="none" w:sz="0" w:space="0" w:color="auto"/>
          </w:divBdr>
        </w:div>
        <w:div w:id="923487897">
          <w:marLeft w:val="0"/>
          <w:marRight w:val="0"/>
          <w:marTop w:val="0"/>
          <w:marBottom w:val="0"/>
          <w:divBdr>
            <w:top w:val="none" w:sz="0" w:space="0" w:color="auto"/>
            <w:left w:val="none" w:sz="0" w:space="0" w:color="auto"/>
            <w:bottom w:val="none" w:sz="0" w:space="0" w:color="auto"/>
            <w:right w:val="none" w:sz="0" w:space="0" w:color="auto"/>
          </w:divBdr>
        </w:div>
        <w:div w:id="1626347746">
          <w:marLeft w:val="0"/>
          <w:marRight w:val="0"/>
          <w:marTop w:val="0"/>
          <w:marBottom w:val="0"/>
          <w:divBdr>
            <w:top w:val="none" w:sz="0" w:space="0" w:color="auto"/>
            <w:left w:val="none" w:sz="0" w:space="0" w:color="auto"/>
            <w:bottom w:val="none" w:sz="0" w:space="0" w:color="auto"/>
            <w:right w:val="none" w:sz="0" w:space="0" w:color="auto"/>
          </w:divBdr>
        </w:div>
        <w:div w:id="446236746">
          <w:marLeft w:val="0"/>
          <w:marRight w:val="0"/>
          <w:marTop w:val="0"/>
          <w:marBottom w:val="0"/>
          <w:divBdr>
            <w:top w:val="none" w:sz="0" w:space="0" w:color="auto"/>
            <w:left w:val="none" w:sz="0" w:space="0" w:color="auto"/>
            <w:bottom w:val="none" w:sz="0" w:space="0" w:color="auto"/>
            <w:right w:val="none" w:sz="0" w:space="0" w:color="auto"/>
          </w:divBdr>
        </w:div>
        <w:div w:id="126507119">
          <w:marLeft w:val="0"/>
          <w:marRight w:val="0"/>
          <w:marTop w:val="0"/>
          <w:marBottom w:val="0"/>
          <w:divBdr>
            <w:top w:val="none" w:sz="0" w:space="0" w:color="auto"/>
            <w:left w:val="none" w:sz="0" w:space="0" w:color="auto"/>
            <w:bottom w:val="none" w:sz="0" w:space="0" w:color="auto"/>
            <w:right w:val="none" w:sz="0" w:space="0" w:color="auto"/>
          </w:divBdr>
        </w:div>
        <w:div w:id="1222717099">
          <w:marLeft w:val="0"/>
          <w:marRight w:val="0"/>
          <w:marTop w:val="0"/>
          <w:marBottom w:val="0"/>
          <w:divBdr>
            <w:top w:val="none" w:sz="0" w:space="0" w:color="auto"/>
            <w:left w:val="none" w:sz="0" w:space="0" w:color="auto"/>
            <w:bottom w:val="none" w:sz="0" w:space="0" w:color="auto"/>
            <w:right w:val="none" w:sz="0" w:space="0" w:color="auto"/>
          </w:divBdr>
        </w:div>
        <w:div w:id="1582829161">
          <w:marLeft w:val="0"/>
          <w:marRight w:val="0"/>
          <w:marTop w:val="0"/>
          <w:marBottom w:val="0"/>
          <w:divBdr>
            <w:top w:val="none" w:sz="0" w:space="0" w:color="auto"/>
            <w:left w:val="none" w:sz="0" w:space="0" w:color="auto"/>
            <w:bottom w:val="none" w:sz="0" w:space="0" w:color="auto"/>
            <w:right w:val="none" w:sz="0" w:space="0" w:color="auto"/>
          </w:divBdr>
        </w:div>
        <w:div w:id="1486358124">
          <w:marLeft w:val="0"/>
          <w:marRight w:val="0"/>
          <w:marTop w:val="0"/>
          <w:marBottom w:val="0"/>
          <w:divBdr>
            <w:top w:val="none" w:sz="0" w:space="0" w:color="auto"/>
            <w:left w:val="none" w:sz="0" w:space="0" w:color="auto"/>
            <w:bottom w:val="none" w:sz="0" w:space="0" w:color="auto"/>
            <w:right w:val="none" w:sz="0" w:space="0" w:color="auto"/>
          </w:divBdr>
        </w:div>
        <w:div w:id="1471510646">
          <w:marLeft w:val="0"/>
          <w:marRight w:val="0"/>
          <w:marTop w:val="0"/>
          <w:marBottom w:val="0"/>
          <w:divBdr>
            <w:top w:val="none" w:sz="0" w:space="0" w:color="auto"/>
            <w:left w:val="none" w:sz="0" w:space="0" w:color="auto"/>
            <w:bottom w:val="none" w:sz="0" w:space="0" w:color="auto"/>
            <w:right w:val="none" w:sz="0" w:space="0" w:color="auto"/>
          </w:divBdr>
        </w:div>
        <w:div w:id="1790472341">
          <w:marLeft w:val="0"/>
          <w:marRight w:val="0"/>
          <w:marTop w:val="0"/>
          <w:marBottom w:val="0"/>
          <w:divBdr>
            <w:top w:val="none" w:sz="0" w:space="0" w:color="auto"/>
            <w:left w:val="none" w:sz="0" w:space="0" w:color="auto"/>
            <w:bottom w:val="none" w:sz="0" w:space="0" w:color="auto"/>
            <w:right w:val="none" w:sz="0" w:space="0" w:color="auto"/>
          </w:divBdr>
        </w:div>
        <w:div w:id="626472547">
          <w:marLeft w:val="0"/>
          <w:marRight w:val="0"/>
          <w:marTop w:val="0"/>
          <w:marBottom w:val="0"/>
          <w:divBdr>
            <w:top w:val="none" w:sz="0" w:space="0" w:color="auto"/>
            <w:left w:val="none" w:sz="0" w:space="0" w:color="auto"/>
            <w:bottom w:val="none" w:sz="0" w:space="0" w:color="auto"/>
            <w:right w:val="none" w:sz="0" w:space="0" w:color="auto"/>
          </w:divBdr>
        </w:div>
        <w:div w:id="169100484">
          <w:marLeft w:val="0"/>
          <w:marRight w:val="0"/>
          <w:marTop w:val="0"/>
          <w:marBottom w:val="0"/>
          <w:divBdr>
            <w:top w:val="none" w:sz="0" w:space="0" w:color="auto"/>
            <w:left w:val="none" w:sz="0" w:space="0" w:color="auto"/>
            <w:bottom w:val="none" w:sz="0" w:space="0" w:color="auto"/>
            <w:right w:val="none" w:sz="0" w:space="0" w:color="auto"/>
          </w:divBdr>
        </w:div>
        <w:div w:id="786193523">
          <w:marLeft w:val="0"/>
          <w:marRight w:val="0"/>
          <w:marTop w:val="0"/>
          <w:marBottom w:val="0"/>
          <w:divBdr>
            <w:top w:val="none" w:sz="0" w:space="0" w:color="auto"/>
            <w:left w:val="none" w:sz="0" w:space="0" w:color="auto"/>
            <w:bottom w:val="none" w:sz="0" w:space="0" w:color="auto"/>
            <w:right w:val="none" w:sz="0" w:space="0" w:color="auto"/>
          </w:divBdr>
        </w:div>
        <w:div w:id="1174145241">
          <w:marLeft w:val="0"/>
          <w:marRight w:val="0"/>
          <w:marTop w:val="0"/>
          <w:marBottom w:val="0"/>
          <w:divBdr>
            <w:top w:val="none" w:sz="0" w:space="0" w:color="auto"/>
            <w:left w:val="none" w:sz="0" w:space="0" w:color="auto"/>
            <w:bottom w:val="none" w:sz="0" w:space="0" w:color="auto"/>
            <w:right w:val="none" w:sz="0" w:space="0" w:color="auto"/>
          </w:divBdr>
        </w:div>
        <w:div w:id="1956402503">
          <w:marLeft w:val="0"/>
          <w:marRight w:val="0"/>
          <w:marTop w:val="0"/>
          <w:marBottom w:val="0"/>
          <w:divBdr>
            <w:top w:val="none" w:sz="0" w:space="0" w:color="auto"/>
            <w:left w:val="none" w:sz="0" w:space="0" w:color="auto"/>
            <w:bottom w:val="none" w:sz="0" w:space="0" w:color="auto"/>
            <w:right w:val="none" w:sz="0" w:space="0" w:color="auto"/>
          </w:divBdr>
        </w:div>
        <w:div w:id="945650277">
          <w:marLeft w:val="0"/>
          <w:marRight w:val="0"/>
          <w:marTop w:val="0"/>
          <w:marBottom w:val="0"/>
          <w:divBdr>
            <w:top w:val="none" w:sz="0" w:space="0" w:color="auto"/>
            <w:left w:val="none" w:sz="0" w:space="0" w:color="auto"/>
            <w:bottom w:val="none" w:sz="0" w:space="0" w:color="auto"/>
            <w:right w:val="none" w:sz="0" w:space="0" w:color="auto"/>
          </w:divBdr>
        </w:div>
        <w:div w:id="573203464">
          <w:marLeft w:val="0"/>
          <w:marRight w:val="0"/>
          <w:marTop w:val="0"/>
          <w:marBottom w:val="0"/>
          <w:divBdr>
            <w:top w:val="none" w:sz="0" w:space="0" w:color="auto"/>
            <w:left w:val="none" w:sz="0" w:space="0" w:color="auto"/>
            <w:bottom w:val="none" w:sz="0" w:space="0" w:color="auto"/>
            <w:right w:val="none" w:sz="0" w:space="0" w:color="auto"/>
          </w:divBdr>
        </w:div>
        <w:div w:id="545260660">
          <w:marLeft w:val="0"/>
          <w:marRight w:val="0"/>
          <w:marTop w:val="0"/>
          <w:marBottom w:val="0"/>
          <w:divBdr>
            <w:top w:val="none" w:sz="0" w:space="0" w:color="auto"/>
            <w:left w:val="none" w:sz="0" w:space="0" w:color="auto"/>
            <w:bottom w:val="none" w:sz="0" w:space="0" w:color="auto"/>
            <w:right w:val="none" w:sz="0" w:space="0" w:color="auto"/>
          </w:divBdr>
        </w:div>
        <w:div w:id="1302927516">
          <w:marLeft w:val="0"/>
          <w:marRight w:val="0"/>
          <w:marTop w:val="0"/>
          <w:marBottom w:val="0"/>
          <w:divBdr>
            <w:top w:val="none" w:sz="0" w:space="0" w:color="auto"/>
            <w:left w:val="none" w:sz="0" w:space="0" w:color="auto"/>
            <w:bottom w:val="none" w:sz="0" w:space="0" w:color="auto"/>
            <w:right w:val="none" w:sz="0" w:space="0" w:color="auto"/>
          </w:divBdr>
        </w:div>
        <w:div w:id="661391865">
          <w:marLeft w:val="0"/>
          <w:marRight w:val="0"/>
          <w:marTop w:val="0"/>
          <w:marBottom w:val="0"/>
          <w:divBdr>
            <w:top w:val="none" w:sz="0" w:space="0" w:color="auto"/>
            <w:left w:val="none" w:sz="0" w:space="0" w:color="auto"/>
            <w:bottom w:val="none" w:sz="0" w:space="0" w:color="auto"/>
            <w:right w:val="none" w:sz="0" w:space="0" w:color="auto"/>
          </w:divBdr>
        </w:div>
        <w:div w:id="309557149">
          <w:marLeft w:val="0"/>
          <w:marRight w:val="0"/>
          <w:marTop w:val="0"/>
          <w:marBottom w:val="0"/>
          <w:divBdr>
            <w:top w:val="none" w:sz="0" w:space="0" w:color="auto"/>
            <w:left w:val="none" w:sz="0" w:space="0" w:color="auto"/>
            <w:bottom w:val="none" w:sz="0" w:space="0" w:color="auto"/>
            <w:right w:val="none" w:sz="0" w:space="0" w:color="auto"/>
          </w:divBdr>
        </w:div>
        <w:div w:id="1720401667">
          <w:marLeft w:val="0"/>
          <w:marRight w:val="0"/>
          <w:marTop w:val="0"/>
          <w:marBottom w:val="0"/>
          <w:divBdr>
            <w:top w:val="none" w:sz="0" w:space="0" w:color="auto"/>
            <w:left w:val="none" w:sz="0" w:space="0" w:color="auto"/>
            <w:bottom w:val="none" w:sz="0" w:space="0" w:color="auto"/>
            <w:right w:val="none" w:sz="0" w:space="0" w:color="auto"/>
          </w:divBdr>
        </w:div>
        <w:div w:id="1838812589">
          <w:marLeft w:val="0"/>
          <w:marRight w:val="0"/>
          <w:marTop w:val="0"/>
          <w:marBottom w:val="0"/>
          <w:divBdr>
            <w:top w:val="none" w:sz="0" w:space="0" w:color="auto"/>
            <w:left w:val="none" w:sz="0" w:space="0" w:color="auto"/>
            <w:bottom w:val="none" w:sz="0" w:space="0" w:color="auto"/>
            <w:right w:val="none" w:sz="0" w:space="0" w:color="auto"/>
          </w:divBdr>
        </w:div>
        <w:div w:id="995231252">
          <w:marLeft w:val="0"/>
          <w:marRight w:val="0"/>
          <w:marTop w:val="0"/>
          <w:marBottom w:val="0"/>
          <w:divBdr>
            <w:top w:val="none" w:sz="0" w:space="0" w:color="auto"/>
            <w:left w:val="none" w:sz="0" w:space="0" w:color="auto"/>
            <w:bottom w:val="none" w:sz="0" w:space="0" w:color="auto"/>
            <w:right w:val="none" w:sz="0" w:space="0" w:color="auto"/>
          </w:divBdr>
        </w:div>
        <w:div w:id="778180807">
          <w:marLeft w:val="0"/>
          <w:marRight w:val="0"/>
          <w:marTop w:val="0"/>
          <w:marBottom w:val="0"/>
          <w:divBdr>
            <w:top w:val="none" w:sz="0" w:space="0" w:color="auto"/>
            <w:left w:val="none" w:sz="0" w:space="0" w:color="auto"/>
            <w:bottom w:val="none" w:sz="0" w:space="0" w:color="auto"/>
            <w:right w:val="none" w:sz="0" w:space="0" w:color="auto"/>
          </w:divBdr>
        </w:div>
        <w:div w:id="247079967">
          <w:marLeft w:val="0"/>
          <w:marRight w:val="0"/>
          <w:marTop w:val="0"/>
          <w:marBottom w:val="0"/>
          <w:divBdr>
            <w:top w:val="none" w:sz="0" w:space="0" w:color="auto"/>
            <w:left w:val="none" w:sz="0" w:space="0" w:color="auto"/>
            <w:bottom w:val="none" w:sz="0" w:space="0" w:color="auto"/>
            <w:right w:val="none" w:sz="0" w:space="0" w:color="auto"/>
          </w:divBdr>
        </w:div>
        <w:div w:id="1413502421">
          <w:marLeft w:val="0"/>
          <w:marRight w:val="0"/>
          <w:marTop w:val="0"/>
          <w:marBottom w:val="0"/>
          <w:divBdr>
            <w:top w:val="none" w:sz="0" w:space="0" w:color="auto"/>
            <w:left w:val="none" w:sz="0" w:space="0" w:color="auto"/>
            <w:bottom w:val="none" w:sz="0" w:space="0" w:color="auto"/>
            <w:right w:val="none" w:sz="0" w:space="0" w:color="auto"/>
          </w:divBdr>
        </w:div>
        <w:div w:id="1934849882">
          <w:marLeft w:val="0"/>
          <w:marRight w:val="0"/>
          <w:marTop w:val="0"/>
          <w:marBottom w:val="0"/>
          <w:divBdr>
            <w:top w:val="none" w:sz="0" w:space="0" w:color="auto"/>
            <w:left w:val="none" w:sz="0" w:space="0" w:color="auto"/>
            <w:bottom w:val="none" w:sz="0" w:space="0" w:color="auto"/>
            <w:right w:val="none" w:sz="0" w:space="0" w:color="auto"/>
          </w:divBdr>
        </w:div>
        <w:div w:id="1732998912">
          <w:marLeft w:val="0"/>
          <w:marRight w:val="0"/>
          <w:marTop w:val="0"/>
          <w:marBottom w:val="0"/>
          <w:divBdr>
            <w:top w:val="none" w:sz="0" w:space="0" w:color="auto"/>
            <w:left w:val="none" w:sz="0" w:space="0" w:color="auto"/>
            <w:bottom w:val="none" w:sz="0" w:space="0" w:color="auto"/>
            <w:right w:val="none" w:sz="0" w:space="0" w:color="auto"/>
          </w:divBdr>
        </w:div>
        <w:div w:id="1798638933">
          <w:marLeft w:val="0"/>
          <w:marRight w:val="0"/>
          <w:marTop w:val="0"/>
          <w:marBottom w:val="0"/>
          <w:divBdr>
            <w:top w:val="none" w:sz="0" w:space="0" w:color="auto"/>
            <w:left w:val="none" w:sz="0" w:space="0" w:color="auto"/>
            <w:bottom w:val="none" w:sz="0" w:space="0" w:color="auto"/>
            <w:right w:val="none" w:sz="0" w:space="0" w:color="auto"/>
          </w:divBdr>
        </w:div>
        <w:div w:id="1927499599">
          <w:marLeft w:val="0"/>
          <w:marRight w:val="0"/>
          <w:marTop w:val="0"/>
          <w:marBottom w:val="0"/>
          <w:divBdr>
            <w:top w:val="none" w:sz="0" w:space="0" w:color="auto"/>
            <w:left w:val="none" w:sz="0" w:space="0" w:color="auto"/>
            <w:bottom w:val="none" w:sz="0" w:space="0" w:color="auto"/>
            <w:right w:val="none" w:sz="0" w:space="0" w:color="auto"/>
          </w:divBdr>
        </w:div>
        <w:div w:id="1004405274">
          <w:marLeft w:val="0"/>
          <w:marRight w:val="0"/>
          <w:marTop w:val="0"/>
          <w:marBottom w:val="0"/>
          <w:divBdr>
            <w:top w:val="none" w:sz="0" w:space="0" w:color="auto"/>
            <w:left w:val="none" w:sz="0" w:space="0" w:color="auto"/>
            <w:bottom w:val="none" w:sz="0" w:space="0" w:color="auto"/>
            <w:right w:val="none" w:sz="0" w:space="0" w:color="auto"/>
          </w:divBdr>
        </w:div>
        <w:div w:id="891235274">
          <w:marLeft w:val="0"/>
          <w:marRight w:val="0"/>
          <w:marTop w:val="0"/>
          <w:marBottom w:val="0"/>
          <w:divBdr>
            <w:top w:val="none" w:sz="0" w:space="0" w:color="auto"/>
            <w:left w:val="none" w:sz="0" w:space="0" w:color="auto"/>
            <w:bottom w:val="none" w:sz="0" w:space="0" w:color="auto"/>
            <w:right w:val="none" w:sz="0" w:space="0" w:color="auto"/>
          </w:divBdr>
        </w:div>
        <w:div w:id="1765571417">
          <w:marLeft w:val="0"/>
          <w:marRight w:val="0"/>
          <w:marTop w:val="0"/>
          <w:marBottom w:val="0"/>
          <w:divBdr>
            <w:top w:val="none" w:sz="0" w:space="0" w:color="auto"/>
            <w:left w:val="none" w:sz="0" w:space="0" w:color="auto"/>
            <w:bottom w:val="none" w:sz="0" w:space="0" w:color="auto"/>
            <w:right w:val="none" w:sz="0" w:space="0" w:color="auto"/>
          </w:divBdr>
        </w:div>
        <w:div w:id="1059523645">
          <w:marLeft w:val="0"/>
          <w:marRight w:val="0"/>
          <w:marTop w:val="0"/>
          <w:marBottom w:val="0"/>
          <w:divBdr>
            <w:top w:val="none" w:sz="0" w:space="0" w:color="auto"/>
            <w:left w:val="none" w:sz="0" w:space="0" w:color="auto"/>
            <w:bottom w:val="none" w:sz="0" w:space="0" w:color="auto"/>
            <w:right w:val="none" w:sz="0" w:space="0" w:color="auto"/>
          </w:divBdr>
        </w:div>
        <w:div w:id="65499501">
          <w:marLeft w:val="0"/>
          <w:marRight w:val="0"/>
          <w:marTop w:val="0"/>
          <w:marBottom w:val="0"/>
          <w:divBdr>
            <w:top w:val="none" w:sz="0" w:space="0" w:color="auto"/>
            <w:left w:val="none" w:sz="0" w:space="0" w:color="auto"/>
            <w:bottom w:val="none" w:sz="0" w:space="0" w:color="auto"/>
            <w:right w:val="none" w:sz="0" w:space="0" w:color="auto"/>
          </w:divBdr>
        </w:div>
        <w:div w:id="441000201">
          <w:marLeft w:val="0"/>
          <w:marRight w:val="0"/>
          <w:marTop w:val="0"/>
          <w:marBottom w:val="0"/>
          <w:divBdr>
            <w:top w:val="none" w:sz="0" w:space="0" w:color="auto"/>
            <w:left w:val="none" w:sz="0" w:space="0" w:color="auto"/>
            <w:bottom w:val="none" w:sz="0" w:space="0" w:color="auto"/>
            <w:right w:val="none" w:sz="0" w:space="0" w:color="auto"/>
          </w:divBdr>
        </w:div>
        <w:div w:id="1978758841">
          <w:marLeft w:val="0"/>
          <w:marRight w:val="0"/>
          <w:marTop w:val="0"/>
          <w:marBottom w:val="0"/>
          <w:divBdr>
            <w:top w:val="none" w:sz="0" w:space="0" w:color="auto"/>
            <w:left w:val="none" w:sz="0" w:space="0" w:color="auto"/>
            <w:bottom w:val="none" w:sz="0" w:space="0" w:color="auto"/>
            <w:right w:val="none" w:sz="0" w:space="0" w:color="auto"/>
          </w:divBdr>
        </w:div>
        <w:div w:id="930356687">
          <w:marLeft w:val="0"/>
          <w:marRight w:val="0"/>
          <w:marTop w:val="0"/>
          <w:marBottom w:val="0"/>
          <w:divBdr>
            <w:top w:val="none" w:sz="0" w:space="0" w:color="auto"/>
            <w:left w:val="none" w:sz="0" w:space="0" w:color="auto"/>
            <w:bottom w:val="none" w:sz="0" w:space="0" w:color="auto"/>
            <w:right w:val="none" w:sz="0" w:space="0" w:color="auto"/>
          </w:divBdr>
        </w:div>
        <w:div w:id="754470651">
          <w:marLeft w:val="0"/>
          <w:marRight w:val="0"/>
          <w:marTop w:val="0"/>
          <w:marBottom w:val="0"/>
          <w:divBdr>
            <w:top w:val="none" w:sz="0" w:space="0" w:color="auto"/>
            <w:left w:val="none" w:sz="0" w:space="0" w:color="auto"/>
            <w:bottom w:val="none" w:sz="0" w:space="0" w:color="auto"/>
            <w:right w:val="none" w:sz="0" w:space="0" w:color="auto"/>
          </w:divBdr>
        </w:div>
        <w:div w:id="57214502">
          <w:marLeft w:val="0"/>
          <w:marRight w:val="0"/>
          <w:marTop w:val="0"/>
          <w:marBottom w:val="0"/>
          <w:divBdr>
            <w:top w:val="none" w:sz="0" w:space="0" w:color="auto"/>
            <w:left w:val="none" w:sz="0" w:space="0" w:color="auto"/>
            <w:bottom w:val="none" w:sz="0" w:space="0" w:color="auto"/>
            <w:right w:val="none" w:sz="0" w:space="0" w:color="auto"/>
          </w:divBdr>
        </w:div>
        <w:div w:id="1992370192">
          <w:marLeft w:val="0"/>
          <w:marRight w:val="0"/>
          <w:marTop w:val="0"/>
          <w:marBottom w:val="0"/>
          <w:divBdr>
            <w:top w:val="none" w:sz="0" w:space="0" w:color="auto"/>
            <w:left w:val="none" w:sz="0" w:space="0" w:color="auto"/>
            <w:bottom w:val="none" w:sz="0" w:space="0" w:color="auto"/>
            <w:right w:val="none" w:sz="0" w:space="0" w:color="auto"/>
          </w:divBdr>
        </w:div>
        <w:div w:id="324474136">
          <w:marLeft w:val="0"/>
          <w:marRight w:val="0"/>
          <w:marTop w:val="0"/>
          <w:marBottom w:val="0"/>
          <w:divBdr>
            <w:top w:val="none" w:sz="0" w:space="0" w:color="auto"/>
            <w:left w:val="none" w:sz="0" w:space="0" w:color="auto"/>
            <w:bottom w:val="none" w:sz="0" w:space="0" w:color="auto"/>
            <w:right w:val="none" w:sz="0" w:space="0" w:color="auto"/>
          </w:divBdr>
        </w:div>
        <w:div w:id="1466463893">
          <w:marLeft w:val="0"/>
          <w:marRight w:val="0"/>
          <w:marTop w:val="0"/>
          <w:marBottom w:val="0"/>
          <w:divBdr>
            <w:top w:val="none" w:sz="0" w:space="0" w:color="auto"/>
            <w:left w:val="none" w:sz="0" w:space="0" w:color="auto"/>
            <w:bottom w:val="none" w:sz="0" w:space="0" w:color="auto"/>
            <w:right w:val="none" w:sz="0" w:space="0" w:color="auto"/>
          </w:divBdr>
        </w:div>
        <w:div w:id="1547522623">
          <w:marLeft w:val="0"/>
          <w:marRight w:val="0"/>
          <w:marTop w:val="0"/>
          <w:marBottom w:val="0"/>
          <w:divBdr>
            <w:top w:val="none" w:sz="0" w:space="0" w:color="auto"/>
            <w:left w:val="none" w:sz="0" w:space="0" w:color="auto"/>
            <w:bottom w:val="none" w:sz="0" w:space="0" w:color="auto"/>
            <w:right w:val="none" w:sz="0" w:space="0" w:color="auto"/>
          </w:divBdr>
        </w:div>
        <w:div w:id="1213274735">
          <w:marLeft w:val="0"/>
          <w:marRight w:val="0"/>
          <w:marTop w:val="0"/>
          <w:marBottom w:val="0"/>
          <w:divBdr>
            <w:top w:val="none" w:sz="0" w:space="0" w:color="auto"/>
            <w:left w:val="none" w:sz="0" w:space="0" w:color="auto"/>
            <w:bottom w:val="none" w:sz="0" w:space="0" w:color="auto"/>
            <w:right w:val="none" w:sz="0" w:space="0" w:color="auto"/>
          </w:divBdr>
        </w:div>
        <w:div w:id="438260512">
          <w:marLeft w:val="0"/>
          <w:marRight w:val="0"/>
          <w:marTop w:val="0"/>
          <w:marBottom w:val="0"/>
          <w:divBdr>
            <w:top w:val="none" w:sz="0" w:space="0" w:color="auto"/>
            <w:left w:val="none" w:sz="0" w:space="0" w:color="auto"/>
            <w:bottom w:val="none" w:sz="0" w:space="0" w:color="auto"/>
            <w:right w:val="none" w:sz="0" w:space="0" w:color="auto"/>
          </w:divBdr>
        </w:div>
        <w:div w:id="5596532">
          <w:marLeft w:val="0"/>
          <w:marRight w:val="0"/>
          <w:marTop w:val="0"/>
          <w:marBottom w:val="0"/>
          <w:divBdr>
            <w:top w:val="none" w:sz="0" w:space="0" w:color="auto"/>
            <w:left w:val="none" w:sz="0" w:space="0" w:color="auto"/>
            <w:bottom w:val="none" w:sz="0" w:space="0" w:color="auto"/>
            <w:right w:val="none" w:sz="0" w:space="0" w:color="auto"/>
          </w:divBdr>
        </w:div>
        <w:div w:id="858204655">
          <w:marLeft w:val="0"/>
          <w:marRight w:val="0"/>
          <w:marTop w:val="0"/>
          <w:marBottom w:val="0"/>
          <w:divBdr>
            <w:top w:val="none" w:sz="0" w:space="0" w:color="auto"/>
            <w:left w:val="none" w:sz="0" w:space="0" w:color="auto"/>
            <w:bottom w:val="none" w:sz="0" w:space="0" w:color="auto"/>
            <w:right w:val="none" w:sz="0" w:space="0" w:color="auto"/>
          </w:divBdr>
        </w:div>
        <w:div w:id="959991069">
          <w:marLeft w:val="0"/>
          <w:marRight w:val="0"/>
          <w:marTop w:val="0"/>
          <w:marBottom w:val="0"/>
          <w:divBdr>
            <w:top w:val="none" w:sz="0" w:space="0" w:color="auto"/>
            <w:left w:val="none" w:sz="0" w:space="0" w:color="auto"/>
            <w:bottom w:val="none" w:sz="0" w:space="0" w:color="auto"/>
            <w:right w:val="none" w:sz="0" w:space="0" w:color="auto"/>
          </w:divBdr>
        </w:div>
        <w:div w:id="1663006758">
          <w:marLeft w:val="0"/>
          <w:marRight w:val="0"/>
          <w:marTop w:val="0"/>
          <w:marBottom w:val="0"/>
          <w:divBdr>
            <w:top w:val="none" w:sz="0" w:space="0" w:color="auto"/>
            <w:left w:val="none" w:sz="0" w:space="0" w:color="auto"/>
            <w:bottom w:val="none" w:sz="0" w:space="0" w:color="auto"/>
            <w:right w:val="none" w:sz="0" w:space="0" w:color="auto"/>
          </w:divBdr>
        </w:div>
        <w:div w:id="1793330128">
          <w:marLeft w:val="0"/>
          <w:marRight w:val="0"/>
          <w:marTop w:val="0"/>
          <w:marBottom w:val="0"/>
          <w:divBdr>
            <w:top w:val="none" w:sz="0" w:space="0" w:color="auto"/>
            <w:left w:val="none" w:sz="0" w:space="0" w:color="auto"/>
            <w:bottom w:val="none" w:sz="0" w:space="0" w:color="auto"/>
            <w:right w:val="none" w:sz="0" w:space="0" w:color="auto"/>
          </w:divBdr>
        </w:div>
        <w:div w:id="1180312642">
          <w:marLeft w:val="0"/>
          <w:marRight w:val="0"/>
          <w:marTop w:val="0"/>
          <w:marBottom w:val="0"/>
          <w:divBdr>
            <w:top w:val="none" w:sz="0" w:space="0" w:color="auto"/>
            <w:left w:val="none" w:sz="0" w:space="0" w:color="auto"/>
            <w:bottom w:val="none" w:sz="0" w:space="0" w:color="auto"/>
            <w:right w:val="none" w:sz="0" w:space="0" w:color="auto"/>
          </w:divBdr>
        </w:div>
        <w:div w:id="14817286">
          <w:marLeft w:val="0"/>
          <w:marRight w:val="0"/>
          <w:marTop w:val="0"/>
          <w:marBottom w:val="0"/>
          <w:divBdr>
            <w:top w:val="none" w:sz="0" w:space="0" w:color="auto"/>
            <w:left w:val="none" w:sz="0" w:space="0" w:color="auto"/>
            <w:bottom w:val="none" w:sz="0" w:space="0" w:color="auto"/>
            <w:right w:val="none" w:sz="0" w:space="0" w:color="auto"/>
          </w:divBdr>
        </w:div>
        <w:div w:id="781412558">
          <w:marLeft w:val="0"/>
          <w:marRight w:val="0"/>
          <w:marTop w:val="0"/>
          <w:marBottom w:val="0"/>
          <w:divBdr>
            <w:top w:val="none" w:sz="0" w:space="0" w:color="auto"/>
            <w:left w:val="none" w:sz="0" w:space="0" w:color="auto"/>
            <w:bottom w:val="none" w:sz="0" w:space="0" w:color="auto"/>
            <w:right w:val="none" w:sz="0" w:space="0" w:color="auto"/>
          </w:divBdr>
        </w:div>
        <w:div w:id="1386829398">
          <w:marLeft w:val="0"/>
          <w:marRight w:val="0"/>
          <w:marTop w:val="0"/>
          <w:marBottom w:val="0"/>
          <w:divBdr>
            <w:top w:val="none" w:sz="0" w:space="0" w:color="auto"/>
            <w:left w:val="none" w:sz="0" w:space="0" w:color="auto"/>
            <w:bottom w:val="none" w:sz="0" w:space="0" w:color="auto"/>
            <w:right w:val="none" w:sz="0" w:space="0" w:color="auto"/>
          </w:divBdr>
        </w:div>
        <w:div w:id="1434201942">
          <w:marLeft w:val="0"/>
          <w:marRight w:val="0"/>
          <w:marTop w:val="0"/>
          <w:marBottom w:val="0"/>
          <w:divBdr>
            <w:top w:val="none" w:sz="0" w:space="0" w:color="auto"/>
            <w:left w:val="none" w:sz="0" w:space="0" w:color="auto"/>
            <w:bottom w:val="none" w:sz="0" w:space="0" w:color="auto"/>
            <w:right w:val="none" w:sz="0" w:space="0" w:color="auto"/>
          </w:divBdr>
        </w:div>
        <w:div w:id="327832805">
          <w:marLeft w:val="0"/>
          <w:marRight w:val="0"/>
          <w:marTop w:val="0"/>
          <w:marBottom w:val="0"/>
          <w:divBdr>
            <w:top w:val="none" w:sz="0" w:space="0" w:color="auto"/>
            <w:left w:val="none" w:sz="0" w:space="0" w:color="auto"/>
            <w:bottom w:val="none" w:sz="0" w:space="0" w:color="auto"/>
            <w:right w:val="none" w:sz="0" w:space="0" w:color="auto"/>
          </w:divBdr>
        </w:div>
        <w:div w:id="1891964429">
          <w:marLeft w:val="0"/>
          <w:marRight w:val="0"/>
          <w:marTop w:val="0"/>
          <w:marBottom w:val="0"/>
          <w:divBdr>
            <w:top w:val="none" w:sz="0" w:space="0" w:color="auto"/>
            <w:left w:val="none" w:sz="0" w:space="0" w:color="auto"/>
            <w:bottom w:val="none" w:sz="0" w:space="0" w:color="auto"/>
            <w:right w:val="none" w:sz="0" w:space="0" w:color="auto"/>
          </w:divBdr>
        </w:div>
        <w:div w:id="23557719">
          <w:marLeft w:val="0"/>
          <w:marRight w:val="0"/>
          <w:marTop w:val="0"/>
          <w:marBottom w:val="0"/>
          <w:divBdr>
            <w:top w:val="none" w:sz="0" w:space="0" w:color="auto"/>
            <w:left w:val="none" w:sz="0" w:space="0" w:color="auto"/>
            <w:bottom w:val="none" w:sz="0" w:space="0" w:color="auto"/>
            <w:right w:val="none" w:sz="0" w:space="0" w:color="auto"/>
          </w:divBdr>
        </w:div>
        <w:div w:id="341471718">
          <w:marLeft w:val="0"/>
          <w:marRight w:val="0"/>
          <w:marTop w:val="0"/>
          <w:marBottom w:val="0"/>
          <w:divBdr>
            <w:top w:val="none" w:sz="0" w:space="0" w:color="auto"/>
            <w:left w:val="none" w:sz="0" w:space="0" w:color="auto"/>
            <w:bottom w:val="none" w:sz="0" w:space="0" w:color="auto"/>
            <w:right w:val="none" w:sz="0" w:space="0" w:color="auto"/>
          </w:divBdr>
        </w:div>
        <w:div w:id="950287121">
          <w:marLeft w:val="0"/>
          <w:marRight w:val="0"/>
          <w:marTop w:val="0"/>
          <w:marBottom w:val="0"/>
          <w:divBdr>
            <w:top w:val="none" w:sz="0" w:space="0" w:color="auto"/>
            <w:left w:val="none" w:sz="0" w:space="0" w:color="auto"/>
            <w:bottom w:val="none" w:sz="0" w:space="0" w:color="auto"/>
            <w:right w:val="none" w:sz="0" w:space="0" w:color="auto"/>
          </w:divBdr>
        </w:div>
        <w:div w:id="357003001">
          <w:marLeft w:val="0"/>
          <w:marRight w:val="0"/>
          <w:marTop w:val="0"/>
          <w:marBottom w:val="0"/>
          <w:divBdr>
            <w:top w:val="none" w:sz="0" w:space="0" w:color="auto"/>
            <w:left w:val="none" w:sz="0" w:space="0" w:color="auto"/>
            <w:bottom w:val="none" w:sz="0" w:space="0" w:color="auto"/>
            <w:right w:val="none" w:sz="0" w:space="0" w:color="auto"/>
          </w:divBdr>
        </w:div>
        <w:div w:id="1940943491">
          <w:marLeft w:val="0"/>
          <w:marRight w:val="0"/>
          <w:marTop w:val="0"/>
          <w:marBottom w:val="0"/>
          <w:divBdr>
            <w:top w:val="none" w:sz="0" w:space="0" w:color="auto"/>
            <w:left w:val="none" w:sz="0" w:space="0" w:color="auto"/>
            <w:bottom w:val="none" w:sz="0" w:space="0" w:color="auto"/>
            <w:right w:val="none" w:sz="0" w:space="0" w:color="auto"/>
          </w:divBdr>
        </w:div>
        <w:div w:id="984511968">
          <w:marLeft w:val="0"/>
          <w:marRight w:val="0"/>
          <w:marTop w:val="0"/>
          <w:marBottom w:val="0"/>
          <w:divBdr>
            <w:top w:val="none" w:sz="0" w:space="0" w:color="auto"/>
            <w:left w:val="none" w:sz="0" w:space="0" w:color="auto"/>
            <w:bottom w:val="none" w:sz="0" w:space="0" w:color="auto"/>
            <w:right w:val="none" w:sz="0" w:space="0" w:color="auto"/>
          </w:divBdr>
        </w:div>
        <w:div w:id="984161412">
          <w:marLeft w:val="0"/>
          <w:marRight w:val="0"/>
          <w:marTop w:val="0"/>
          <w:marBottom w:val="0"/>
          <w:divBdr>
            <w:top w:val="none" w:sz="0" w:space="0" w:color="auto"/>
            <w:left w:val="none" w:sz="0" w:space="0" w:color="auto"/>
            <w:bottom w:val="none" w:sz="0" w:space="0" w:color="auto"/>
            <w:right w:val="none" w:sz="0" w:space="0" w:color="auto"/>
          </w:divBdr>
        </w:div>
        <w:div w:id="1950890896">
          <w:marLeft w:val="0"/>
          <w:marRight w:val="0"/>
          <w:marTop w:val="0"/>
          <w:marBottom w:val="0"/>
          <w:divBdr>
            <w:top w:val="none" w:sz="0" w:space="0" w:color="auto"/>
            <w:left w:val="none" w:sz="0" w:space="0" w:color="auto"/>
            <w:bottom w:val="none" w:sz="0" w:space="0" w:color="auto"/>
            <w:right w:val="none" w:sz="0" w:space="0" w:color="auto"/>
          </w:divBdr>
        </w:div>
        <w:div w:id="513424678">
          <w:marLeft w:val="0"/>
          <w:marRight w:val="0"/>
          <w:marTop w:val="0"/>
          <w:marBottom w:val="0"/>
          <w:divBdr>
            <w:top w:val="none" w:sz="0" w:space="0" w:color="auto"/>
            <w:left w:val="none" w:sz="0" w:space="0" w:color="auto"/>
            <w:bottom w:val="none" w:sz="0" w:space="0" w:color="auto"/>
            <w:right w:val="none" w:sz="0" w:space="0" w:color="auto"/>
          </w:divBdr>
        </w:div>
        <w:div w:id="4014024">
          <w:marLeft w:val="0"/>
          <w:marRight w:val="0"/>
          <w:marTop w:val="0"/>
          <w:marBottom w:val="0"/>
          <w:divBdr>
            <w:top w:val="none" w:sz="0" w:space="0" w:color="auto"/>
            <w:left w:val="none" w:sz="0" w:space="0" w:color="auto"/>
            <w:bottom w:val="none" w:sz="0" w:space="0" w:color="auto"/>
            <w:right w:val="none" w:sz="0" w:space="0" w:color="auto"/>
          </w:divBdr>
        </w:div>
        <w:div w:id="96171146">
          <w:marLeft w:val="0"/>
          <w:marRight w:val="0"/>
          <w:marTop w:val="0"/>
          <w:marBottom w:val="0"/>
          <w:divBdr>
            <w:top w:val="none" w:sz="0" w:space="0" w:color="auto"/>
            <w:left w:val="none" w:sz="0" w:space="0" w:color="auto"/>
            <w:bottom w:val="none" w:sz="0" w:space="0" w:color="auto"/>
            <w:right w:val="none" w:sz="0" w:space="0" w:color="auto"/>
          </w:divBdr>
        </w:div>
        <w:div w:id="87238615">
          <w:marLeft w:val="0"/>
          <w:marRight w:val="0"/>
          <w:marTop w:val="0"/>
          <w:marBottom w:val="0"/>
          <w:divBdr>
            <w:top w:val="none" w:sz="0" w:space="0" w:color="auto"/>
            <w:left w:val="none" w:sz="0" w:space="0" w:color="auto"/>
            <w:bottom w:val="none" w:sz="0" w:space="0" w:color="auto"/>
            <w:right w:val="none" w:sz="0" w:space="0" w:color="auto"/>
          </w:divBdr>
        </w:div>
        <w:div w:id="63917208">
          <w:marLeft w:val="0"/>
          <w:marRight w:val="0"/>
          <w:marTop w:val="0"/>
          <w:marBottom w:val="0"/>
          <w:divBdr>
            <w:top w:val="none" w:sz="0" w:space="0" w:color="auto"/>
            <w:left w:val="none" w:sz="0" w:space="0" w:color="auto"/>
            <w:bottom w:val="none" w:sz="0" w:space="0" w:color="auto"/>
            <w:right w:val="none" w:sz="0" w:space="0" w:color="auto"/>
          </w:divBdr>
        </w:div>
        <w:div w:id="139810268">
          <w:marLeft w:val="0"/>
          <w:marRight w:val="0"/>
          <w:marTop w:val="0"/>
          <w:marBottom w:val="0"/>
          <w:divBdr>
            <w:top w:val="none" w:sz="0" w:space="0" w:color="auto"/>
            <w:left w:val="none" w:sz="0" w:space="0" w:color="auto"/>
            <w:bottom w:val="none" w:sz="0" w:space="0" w:color="auto"/>
            <w:right w:val="none" w:sz="0" w:space="0" w:color="auto"/>
          </w:divBdr>
        </w:div>
        <w:div w:id="15274225">
          <w:marLeft w:val="0"/>
          <w:marRight w:val="0"/>
          <w:marTop w:val="0"/>
          <w:marBottom w:val="0"/>
          <w:divBdr>
            <w:top w:val="none" w:sz="0" w:space="0" w:color="auto"/>
            <w:left w:val="none" w:sz="0" w:space="0" w:color="auto"/>
            <w:bottom w:val="none" w:sz="0" w:space="0" w:color="auto"/>
            <w:right w:val="none" w:sz="0" w:space="0" w:color="auto"/>
          </w:divBdr>
        </w:div>
        <w:div w:id="1799687236">
          <w:marLeft w:val="0"/>
          <w:marRight w:val="0"/>
          <w:marTop w:val="0"/>
          <w:marBottom w:val="0"/>
          <w:divBdr>
            <w:top w:val="none" w:sz="0" w:space="0" w:color="auto"/>
            <w:left w:val="none" w:sz="0" w:space="0" w:color="auto"/>
            <w:bottom w:val="none" w:sz="0" w:space="0" w:color="auto"/>
            <w:right w:val="none" w:sz="0" w:space="0" w:color="auto"/>
          </w:divBdr>
        </w:div>
        <w:div w:id="583609388">
          <w:marLeft w:val="0"/>
          <w:marRight w:val="0"/>
          <w:marTop w:val="0"/>
          <w:marBottom w:val="0"/>
          <w:divBdr>
            <w:top w:val="none" w:sz="0" w:space="0" w:color="auto"/>
            <w:left w:val="none" w:sz="0" w:space="0" w:color="auto"/>
            <w:bottom w:val="none" w:sz="0" w:space="0" w:color="auto"/>
            <w:right w:val="none" w:sz="0" w:space="0" w:color="auto"/>
          </w:divBdr>
        </w:div>
        <w:div w:id="463884993">
          <w:marLeft w:val="0"/>
          <w:marRight w:val="0"/>
          <w:marTop w:val="0"/>
          <w:marBottom w:val="0"/>
          <w:divBdr>
            <w:top w:val="none" w:sz="0" w:space="0" w:color="auto"/>
            <w:left w:val="none" w:sz="0" w:space="0" w:color="auto"/>
            <w:bottom w:val="none" w:sz="0" w:space="0" w:color="auto"/>
            <w:right w:val="none" w:sz="0" w:space="0" w:color="auto"/>
          </w:divBdr>
        </w:div>
        <w:div w:id="1747610180">
          <w:marLeft w:val="0"/>
          <w:marRight w:val="0"/>
          <w:marTop w:val="0"/>
          <w:marBottom w:val="0"/>
          <w:divBdr>
            <w:top w:val="none" w:sz="0" w:space="0" w:color="auto"/>
            <w:left w:val="none" w:sz="0" w:space="0" w:color="auto"/>
            <w:bottom w:val="none" w:sz="0" w:space="0" w:color="auto"/>
            <w:right w:val="none" w:sz="0" w:space="0" w:color="auto"/>
          </w:divBdr>
        </w:div>
        <w:div w:id="1468476027">
          <w:marLeft w:val="0"/>
          <w:marRight w:val="0"/>
          <w:marTop w:val="0"/>
          <w:marBottom w:val="0"/>
          <w:divBdr>
            <w:top w:val="none" w:sz="0" w:space="0" w:color="auto"/>
            <w:left w:val="none" w:sz="0" w:space="0" w:color="auto"/>
            <w:bottom w:val="none" w:sz="0" w:space="0" w:color="auto"/>
            <w:right w:val="none" w:sz="0" w:space="0" w:color="auto"/>
          </w:divBdr>
        </w:div>
        <w:div w:id="846360252">
          <w:marLeft w:val="0"/>
          <w:marRight w:val="0"/>
          <w:marTop w:val="0"/>
          <w:marBottom w:val="0"/>
          <w:divBdr>
            <w:top w:val="none" w:sz="0" w:space="0" w:color="auto"/>
            <w:left w:val="none" w:sz="0" w:space="0" w:color="auto"/>
            <w:bottom w:val="none" w:sz="0" w:space="0" w:color="auto"/>
            <w:right w:val="none" w:sz="0" w:space="0" w:color="auto"/>
          </w:divBdr>
        </w:div>
        <w:div w:id="1218782434">
          <w:marLeft w:val="0"/>
          <w:marRight w:val="0"/>
          <w:marTop w:val="0"/>
          <w:marBottom w:val="0"/>
          <w:divBdr>
            <w:top w:val="none" w:sz="0" w:space="0" w:color="auto"/>
            <w:left w:val="none" w:sz="0" w:space="0" w:color="auto"/>
            <w:bottom w:val="none" w:sz="0" w:space="0" w:color="auto"/>
            <w:right w:val="none" w:sz="0" w:space="0" w:color="auto"/>
          </w:divBdr>
        </w:div>
        <w:div w:id="2039889776">
          <w:marLeft w:val="0"/>
          <w:marRight w:val="0"/>
          <w:marTop w:val="0"/>
          <w:marBottom w:val="0"/>
          <w:divBdr>
            <w:top w:val="none" w:sz="0" w:space="0" w:color="auto"/>
            <w:left w:val="none" w:sz="0" w:space="0" w:color="auto"/>
            <w:bottom w:val="none" w:sz="0" w:space="0" w:color="auto"/>
            <w:right w:val="none" w:sz="0" w:space="0" w:color="auto"/>
          </w:divBdr>
        </w:div>
        <w:div w:id="1263106260">
          <w:marLeft w:val="0"/>
          <w:marRight w:val="0"/>
          <w:marTop w:val="0"/>
          <w:marBottom w:val="0"/>
          <w:divBdr>
            <w:top w:val="none" w:sz="0" w:space="0" w:color="auto"/>
            <w:left w:val="none" w:sz="0" w:space="0" w:color="auto"/>
            <w:bottom w:val="none" w:sz="0" w:space="0" w:color="auto"/>
            <w:right w:val="none" w:sz="0" w:space="0" w:color="auto"/>
          </w:divBdr>
        </w:div>
        <w:div w:id="171377184">
          <w:marLeft w:val="0"/>
          <w:marRight w:val="0"/>
          <w:marTop w:val="0"/>
          <w:marBottom w:val="0"/>
          <w:divBdr>
            <w:top w:val="none" w:sz="0" w:space="0" w:color="auto"/>
            <w:left w:val="none" w:sz="0" w:space="0" w:color="auto"/>
            <w:bottom w:val="none" w:sz="0" w:space="0" w:color="auto"/>
            <w:right w:val="none" w:sz="0" w:space="0" w:color="auto"/>
          </w:divBdr>
        </w:div>
        <w:div w:id="2097045507">
          <w:marLeft w:val="0"/>
          <w:marRight w:val="0"/>
          <w:marTop w:val="0"/>
          <w:marBottom w:val="0"/>
          <w:divBdr>
            <w:top w:val="none" w:sz="0" w:space="0" w:color="auto"/>
            <w:left w:val="none" w:sz="0" w:space="0" w:color="auto"/>
            <w:bottom w:val="none" w:sz="0" w:space="0" w:color="auto"/>
            <w:right w:val="none" w:sz="0" w:space="0" w:color="auto"/>
          </w:divBdr>
        </w:div>
        <w:div w:id="102267648">
          <w:marLeft w:val="0"/>
          <w:marRight w:val="0"/>
          <w:marTop w:val="0"/>
          <w:marBottom w:val="0"/>
          <w:divBdr>
            <w:top w:val="none" w:sz="0" w:space="0" w:color="auto"/>
            <w:left w:val="none" w:sz="0" w:space="0" w:color="auto"/>
            <w:bottom w:val="none" w:sz="0" w:space="0" w:color="auto"/>
            <w:right w:val="none" w:sz="0" w:space="0" w:color="auto"/>
          </w:divBdr>
        </w:div>
        <w:div w:id="1837189555">
          <w:marLeft w:val="0"/>
          <w:marRight w:val="0"/>
          <w:marTop w:val="0"/>
          <w:marBottom w:val="0"/>
          <w:divBdr>
            <w:top w:val="none" w:sz="0" w:space="0" w:color="auto"/>
            <w:left w:val="none" w:sz="0" w:space="0" w:color="auto"/>
            <w:bottom w:val="none" w:sz="0" w:space="0" w:color="auto"/>
            <w:right w:val="none" w:sz="0" w:space="0" w:color="auto"/>
          </w:divBdr>
        </w:div>
        <w:div w:id="146748889">
          <w:marLeft w:val="0"/>
          <w:marRight w:val="0"/>
          <w:marTop w:val="0"/>
          <w:marBottom w:val="0"/>
          <w:divBdr>
            <w:top w:val="none" w:sz="0" w:space="0" w:color="auto"/>
            <w:left w:val="none" w:sz="0" w:space="0" w:color="auto"/>
            <w:bottom w:val="none" w:sz="0" w:space="0" w:color="auto"/>
            <w:right w:val="none" w:sz="0" w:space="0" w:color="auto"/>
          </w:divBdr>
        </w:div>
        <w:div w:id="1396009044">
          <w:marLeft w:val="0"/>
          <w:marRight w:val="0"/>
          <w:marTop w:val="0"/>
          <w:marBottom w:val="0"/>
          <w:divBdr>
            <w:top w:val="none" w:sz="0" w:space="0" w:color="auto"/>
            <w:left w:val="none" w:sz="0" w:space="0" w:color="auto"/>
            <w:bottom w:val="none" w:sz="0" w:space="0" w:color="auto"/>
            <w:right w:val="none" w:sz="0" w:space="0" w:color="auto"/>
          </w:divBdr>
        </w:div>
        <w:div w:id="334043266">
          <w:marLeft w:val="0"/>
          <w:marRight w:val="0"/>
          <w:marTop w:val="0"/>
          <w:marBottom w:val="0"/>
          <w:divBdr>
            <w:top w:val="none" w:sz="0" w:space="0" w:color="auto"/>
            <w:left w:val="none" w:sz="0" w:space="0" w:color="auto"/>
            <w:bottom w:val="none" w:sz="0" w:space="0" w:color="auto"/>
            <w:right w:val="none" w:sz="0" w:space="0" w:color="auto"/>
          </w:divBdr>
        </w:div>
        <w:div w:id="1332099724">
          <w:marLeft w:val="0"/>
          <w:marRight w:val="0"/>
          <w:marTop w:val="0"/>
          <w:marBottom w:val="0"/>
          <w:divBdr>
            <w:top w:val="none" w:sz="0" w:space="0" w:color="auto"/>
            <w:left w:val="none" w:sz="0" w:space="0" w:color="auto"/>
            <w:bottom w:val="none" w:sz="0" w:space="0" w:color="auto"/>
            <w:right w:val="none" w:sz="0" w:space="0" w:color="auto"/>
          </w:divBdr>
        </w:div>
        <w:div w:id="610164668">
          <w:marLeft w:val="0"/>
          <w:marRight w:val="0"/>
          <w:marTop w:val="0"/>
          <w:marBottom w:val="0"/>
          <w:divBdr>
            <w:top w:val="none" w:sz="0" w:space="0" w:color="auto"/>
            <w:left w:val="none" w:sz="0" w:space="0" w:color="auto"/>
            <w:bottom w:val="none" w:sz="0" w:space="0" w:color="auto"/>
            <w:right w:val="none" w:sz="0" w:space="0" w:color="auto"/>
          </w:divBdr>
        </w:div>
        <w:div w:id="1180924675">
          <w:marLeft w:val="0"/>
          <w:marRight w:val="0"/>
          <w:marTop w:val="0"/>
          <w:marBottom w:val="0"/>
          <w:divBdr>
            <w:top w:val="none" w:sz="0" w:space="0" w:color="auto"/>
            <w:left w:val="none" w:sz="0" w:space="0" w:color="auto"/>
            <w:bottom w:val="none" w:sz="0" w:space="0" w:color="auto"/>
            <w:right w:val="none" w:sz="0" w:space="0" w:color="auto"/>
          </w:divBdr>
        </w:div>
        <w:div w:id="1194658352">
          <w:marLeft w:val="0"/>
          <w:marRight w:val="0"/>
          <w:marTop w:val="0"/>
          <w:marBottom w:val="0"/>
          <w:divBdr>
            <w:top w:val="none" w:sz="0" w:space="0" w:color="auto"/>
            <w:left w:val="none" w:sz="0" w:space="0" w:color="auto"/>
            <w:bottom w:val="none" w:sz="0" w:space="0" w:color="auto"/>
            <w:right w:val="none" w:sz="0" w:space="0" w:color="auto"/>
          </w:divBdr>
        </w:div>
        <w:div w:id="1811164588">
          <w:marLeft w:val="0"/>
          <w:marRight w:val="0"/>
          <w:marTop w:val="0"/>
          <w:marBottom w:val="0"/>
          <w:divBdr>
            <w:top w:val="none" w:sz="0" w:space="0" w:color="auto"/>
            <w:left w:val="none" w:sz="0" w:space="0" w:color="auto"/>
            <w:bottom w:val="none" w:sz="0" w:space="0" w:color="auto"/>
            <w:right w:val="none" w:sz="0" w:space="0" w:color="auto"/>
          </w:divBdr>
        </w:div>
        <w:div w:id="875855387">
          <w:marLeft w:val="0"/>
          <w:marRight w:val="0"/>
          <w:marTop w:val="0"/>
          <w:marBottom w:val="0"/>
          <w:divBdr>
            <w:top w:val="none" w:sz="0" w:space="0" w:color="auto"/>
            <w:left w:val="none" w:sz="0" w:space="0" w:color="auto"/>
            <w:bottom w:val="none" w:sz="0" w:space="0" w:color="auto"/>
            <w:right w:val="none" w:sz="0" w:space="0" w:color="auto"/>
          </w:divBdr>
        </w:div>
        <w:div w:id="2054311089">
          <w:marLeft w:val="0"/>
          <w:marRight w:val="0"/>
          <w:marTop w:val="0"/>
          <w:marBottom w:val="0"/>
          <w:divBdr>
            <w:top w:val="none" w:sz="0" w:space="0" w:color="auto"/>
            <w:left w:val="none" w:sz="0" w:space="0" w:color="auto"/>
            <w:bottom w:val="none" w:sz="0" w:space="0" w:color="auto"/>
            <w:right w:val="none" w:sz="0" w:space="0" w:color="auto"/>
          </w:divBdr>
        </w:div>
        <w:div w:id="1197816459">
          <w:marLeft w:val="0"/>
          <w:marRight w:val="0"/>
          <w:marTop w:val="0"/>
          <w:marBottom w:val="0"/>
          <w:divBdr>
            <w:top w:val="none" w:sz="0" w:space="0" w:color="auto"/>
            <w:left w:val="none" w:sz="0" w:space="0" w:color="auto"/>
            <w:bottom w:val="none" w:sz="0" w:space="0" w:color="auto"/>
            <w:right w:val="none" w:sz="0" w:space="0" w:color="auto"/>
          </w:divBdr>
        </w:div>
        <w:div w:id="2069305551">
          <w:marLeft w:val="0"/>
          <w:marRight w:val="0"/>
          <w:marTop w:val="0"/>
          <w:marBottom w:val="0"/>
          <w:divBdr>
            <w:top w:val="none" w:sz="0" w:space="0" w:color="auto"/>
            <w:left w:val="none" w:sz="0" w:space="0" w:color="auto"/>
            <w:bottom w:val="none" w:sz="0" w:space="0" w:color="auto"/>
            <w:right w:val="none" w:sz="0" w:space="0" w:color="auto"/>
          </w:divBdr>
        </w:div>
        <w:div w:id="1389301303">
          <w:marLeft w:val="0"/>
          <w:marRight w:val="0"/>
          <w:marTop w:val="0"/>
          <w:marBottom w:val="0"/>
          <w:divBdr>
            <w:top w:val="none" w:sz="0" w:space="0" w:color="auto"/>
            <w:left w:val="none" w:sz="0" w:space="0" w:color="auto"/>
            <w:bottom w:val="none" w:sz="0" w:space="0" w:color="auto"/>
            <w:right w:val="none" w:sz="0" w:space="0" w:color="auto"/>
          </w:divBdr>
        </w:div>
        <w:div w:id="1738085274">
          <w:marLeft w:val="0"/>
          <w:marRight w:val="0"/>
          <w:marTop w:val="0"/>
          <w:marBottom w:val="0"/>
          <w:divBdr>
            <w:top w:val="none" w:sz="0" w:space="0" w:color="auto"/>
            <w:left w:val="none" w:sz="0" w:space="0" w:color="auto"/>
            <w:bottom w:val="none" w:sz="0" w:space="0" w:color="auto"/>
            <w:right w:val="none" w:sz="0" w:space="0" w:color="auto"/>
          </w:divBdr>
        </w:div>
        <w:div w:id="364914270">
          <w:marLeft w:val="0"/>
          <w:marRight w:val="0"/>
          <w:marTop w:val="0"/>
          <w:marBottom w:val="0"/>
          <w:divBdr>
            <w:top w:val="none" w:sz="0" w:space="0" w:color="auto"/>
            <w:left w:val="none" w:sz="0" w:space="0" w:color="auto"/>
            <w:bottom w:val="none" w:sz="0" w:space="0" w:color="auto"/>
            <w:right w:val="none" w:sz="0" w:space="0" w:color="auto"/>
          </w:divBdr>
        </w:div>
        <w:div w:id="1944417437">
          <w:marLeft w:val="0"/>
          <w:marRight w:val="0"/>
          <w:marTop w:val="0"/>
          <w:marBottom w:val="0"/>
          <w:divBdr>
            <w:top w:val="none" w:sz="0" w:space="0" w:color="auto"/>
            <w:left w:val="none" w:sz="0" w:space="0" w:color="auto"/>
            <w:bottom w:val="none" w:sz="0" w:space="0" w:color="auto"/>
            <w:right w:val="none" w:sz="0" w:space="0" w:color="auto"/>
          </w:divBdr>
        </w:div>
        <w:div w:id="1466780656">
          <w:marLeft w:val="0"/>
          <w:marRight w:val="0"/>
          <w:marTop w:val="0"/>
          <w:marBottom w:val="0"/>
          <w:divBdr>
            <w:top w:val="none" w:sz="0" w:space="0" w:color="auto"/>
            <w:left w:val="none" w:sz="0" w:space="0" w:color="auto"/>
            <w:bottom w:val="none" w:sz="0" w:space="0" w:color="auto"/>
            <w:right w:val="none" w:sz="0" w:space="0" w:color="auto"/>
          </w:divBdr>
        </w:div>
        <w:div w:id="1702393965">
          <w:marLeft w:val="0"/>
          <w:marRight w:val="0"/>
          <w:marTop w:val="0"/>
          <w:marBottom w:val="0"/>
          <w:divBdr>
            <w:top w:val="none" w:sz="0" w:space="0" w:color="auto"/>
            <w:left w:val="none" w:sz="0" w:space="0" w:color="auto"/>
            <w:bottom w:val="none" w:sz="0" w:space="0" w:color="auto"/>
            <w:right w:val="none" w:sz="0" w:space="0" w:color="auto"/>
          </w:divBdr>
        </w:div>
        <w:div w:id="218059176">
          <w:marLeft w:val="0"/>
          <w:marRight w:val="0"/>
          <w:marTop w:val="0"/>
          <w:marBottom w:val="0"/>
          <w:divBdr>
            <w:top w:val="none" w:sz="0" w:space="0" w:color="auto"/>
            <w:left w:val="none" w:sz="0" w:space="0" w:color="auto"/>
            <w:bottom w:val="none" w:sz="0" w:space="0" w:color="auto"/>
            <w:right w:val="none" w:sz="0" w:space="0" w:color="auto"/>
          </w:divBdr>
        </w:div>
        <w:div w:id="1107307211">
          <w:marLeft w:val="0"/>
          <w:marRight w:val="0"/>
          <w:marTop w:val="0"/>
          <w:marBottom w:val="0"/>
          <w:divBdr>
            <w:top w:val="none" w:sz="0" w:space="0" w:color="auto"/>
            <w:left w:val="none" w:sz="0" w:space="0" w:color="auto"/>
            <w:bottom w:val="none" w:sz="0" w:space="0" w:color="auto"/>
            <w:right w:val="none" w:sz="0" w:space="0" w:color="auto"/>
          </w:divBdr>
        </w:div>
        <w:div w:id="1152526365">
          <w:marLeft w:val="0"/>
          <w:marRight w:val="0"/>
          <w:marTop w:val="0"/>
          <w:marBottom w:val="0"/>
          <w:divBdr>
            <w:top w:val="none" w:sz="0" w:space="0" w:color="auto"/>
            <w:left w:val="none" w:sz="0" w:space="0" w:color="auto"/>
            <w:bottom w:val="none" w:sz="0" w:space="0" w:color="auto"/>
            <w:right w:val="none" w:sz="0" w:space="0" w:color="auto"/>
          </w:divBdr>
        </w:div>
        <w:div w:id="1935282535">
          <w:marLeft w:val="0"/>
          <w:marRight w:val="0"/>
          <w:marTop w:val="0"/>
          <w:marBottom w:val="0"/>
          <w:divBdr>
            <w:top w:val="none" w:sz="0" w:space="0" w:color="auto"/>
            <w:left w:val="none" w:sz="0" w:space="0" w:color="auto"/>
            <w:bottom w:val="none" w:sz="0" w:space="0" w:color="auto"/>
            <w:right w:val="none" w:sz="0" w:space="0" w:color="auto"/>
          </w:divBdr>
        </w:div>
        <w:div w:id="516773605">
          <w:marLeft w:val="0"/>
          <w:marRight w:val="0"/>
          <w:marTop w:val="0"/>
          <w:marBottom w:val="0"/>
          <w:divBdr>
            <w:top w:val="none" w:sz="0" w:space="0" w:color="auto"/>
            <w:left w:val="none" w:sz="0" w:space="0" w:color="auto"/>
            <w:bottom w:val="none" w:sz="0" w:space="0" w:color="auto"/>
            <w:right w:val="none" w:sz="0" w:space="0" w:color="auto"/>
          </w:divBdr>
        </w:div>
        <w:div w:id="838548020">
          <w:marLeft w:val="0"/>
          <w:marRight w:val="0"/>
          <w:marTop w:val="0"/>
          <w:marBottom w:val="0"/>
          <w:divBdr>
            <w:top w:val="none" w:sz="0" w:space="0" w:color="auto"/>
            <w:left w:val="none" w:sz="0" w:space="0" w:color="auto"/>
            <w:bottom w:val="none" w:sz="0" w:space="0" w:color="auto"/>
            <w:right w:val="none" w:sz="0" w:space="0" w:color="auto"/>
          </w:divBdr>
        </w:div>
        <w:div w:id="2033458063">
          <w:marLeft w:val="0"/>
          <w:marRight w:val="0"/>
          <w:marTop w:val="0"/>
          <w:marBottom w:val="0"/>
          <w:divBdr>
            <w:top w:val="none" w:sz="0" w:space="0" w:color="auto"/>
            <w:left w:val="none" w:sz="0" w:space="0" w:color="auto"/>
            <w:bottom w:val="none" w:sz="0" w:space="0" w:color="auto"/>
            <w:right w:val="none" w:sz="0" w:space="0" w:color="auto"/>
          </w:divBdr>
        </w:div>
        <w:div w:id="1450054674">
          <w:marLeft w:val="0"/>
          <w:marRight w:val="0"/>
          <w:marTop w:val="0"/>
          <w:marBottom w:val="0"/>
          <w:divBdr>
            <w:top w:val="none" w:sz="0" w:space="0" w:color="auto"/>
            <w:left w:val="none" w:sz="0" w:space="0" w:color="auto"/>
            <w:bottom w:val="none" w:sz="0" w:space="0" w:color="auto"/>
            <w:right w:val="none" w:sz="0" w:space="0" w:color="auto"/>
          </w:divBdr>
        </w:div>
        <w:div w:id="376127430">
          <w:marLeft w:val="0"/>
          <w:marRight w:val="0"/>
          <w:marTop w:val="0"/>
          <w:marBottom w:val="0"/>
          <w:divBdr>
            <w:top w:val="none" w:sz="0" w:space="0" w:color="auto"/>
            <w:left w:val="none" w:sz="0" w:space="0" w:color="auto"/>
            <w:bottom w:val="none" w:sz="0" w:space="0" w:color="auto"/>
            <w:right w:val="none" w:sz="0" w:space="0" w:color="auto"/>
          </w:divBdr>
        </w:div>
        <w:div w:id="826288556">
          <w:marLeft w:val="0"/>
          <w:marRight w:val="0"/>
          <w:marTop w:val="0"/>
          <w:marBottom w:val="0"/>
          <w:divBdr>
            <w:top w:val="none" w:sz="0" w:space="0" w:color="auto"/>
            <w:left w:val="none" w:sz="0" w:space="0" w:color="auto"/>
            <w:bottom w:val="none" w:sz="0" w:space="0" w:color="auto"/>
            <w:right w:val="none" w:sz="0" w:space="0" w:color="auto"/>
          </w:divBdr>
        </w:div>
        <w:div w:id="944772793">
          <w:marLeft w:val="0"/>
          <w:marRight w:val="0"/>
          <w:marTop w:val="0"/>
          <w:marBottom w:val="0"/>
          <w:divBdr>
            <w:top w:val="none" w:sz="0" w:space="0" w:color="auto"/>
            <w:left w:val="none" w:sz="0" w:space="0" w:color="auto"/>
            <w:bottom w:val="none" w:sz="0" w:space="0" w:color="auto"/>
            <w:right w:val="none" w:sz="0" w:space="0" w:color="auto"/>
          </w:divBdr>
        </w:div>
        <w:div w:id="1363749428">
          <w:marLeft w:val="0"/>
          <w:marRight w:val="0"/>
          <w:marTop w:val="0"/>
          <w:marBottom w:val="0"/>
          <w:divBdr>
            <w:top w:val="none" w:sz="0" w:space="0" w:color="auto"/>
            <w:left w:val="none" w:sz="0" w:space="0" w:color="auto"/>
            <w:bottom w:val="none" w:sz="0" w:space="0" w:color="auto"/>
            <w:right w:val="none" w:sz="0" w:space="0" w:color="auto"/>
          </w:divBdr>
        </w:div>
        <w:div w:id="446585524">
          <w:marLeft w:val="0"/>
          <w:marRight w:val="0"/>
          <w:marTop w:val="0"/>
          <w:marBottom w:val="0"/>
          <w:divBdr>
            <w:top w:val="none" w:sz="0" w:space="0" w:color="auto"/>
            <w:left w:val="none" w:sz="0" w:space="0" w:color="auto"/>
            <w:bottom w:val="none" w:sz="0" w:space="0" w:color="auto"/>
            <w:right w:val="none" w:sz="0" w:space="0" w:color="auto"/>
          </w:divBdr>
        </w:div>
        <w:div w:id="1041326057">
          <w:marLeft w:val="0"/>
          <w:marRight w:val="0"/>
          <w:marTop w:val="0"/>
          <w:marBottom w:val="0"/>
          <w:divBdr>
            <w:top w:val="none" w:sz="0" w:space="0" w:color="auto"/>
            <w:left w:val="none" w:sz="0" w:space="0" w:color="auto"/>
            <w:bottom w:val="none" w:sz="0" w:space="0" w:color="auto"/>
            <w:right w:val="none" w:sz="0" w:space="0" w:color="auto"/>
          </w:divBdr>
        </w:div>
        <w:div w:id="59986816">
          <w:marLeft w:val="0"/>
          <w:marRight w:val="0"/>
          <w:marTop w:val="0"/>
          <w:marBottom w:val="0"/>
          <w:divBdr>
            <w:top w:val="none" w:sz="0" w:space="0" w:color="auto"/>
            <w:left w:val="none" w:sz="0" w:space="0" w:color="auto"/>
            <w:bottom w:val="none" w:sz="0" w:space="0" w:color="auto"/>
            <w:right w:val="none" w:sz="0" w:space="0" w:color="auto"/>
          </w:divBdr>
        </w:div>
        <w:div w:id="1869485124">
          <w:marLeft w:val="0"/>
          <w:marRight w:val="0"/>
          <w:marTop w:val="0"/>
          <w:marBottom w:val="0"/>
          <w:divBdr>
            <w:top w:val="none" w:sz="0" w:space="0" w:color="auto"/>
            <w:left w:val="none" w:sz="0" w:space="0" w:color="auto"/>
            <w:bottom w:val="none" w:sz="0" w:space="0" w:color="auto"/>
            <w:right w:val="none" w:sz="0" w:space="0" w:color="auto"/>
          </w:divBdr>
        </w:div>
        <w:div w:id="2136633311">
          <w:marLeft w:val="0"/>
          <w:marRight w:val="0"/>
          <w:marTop w:val="0"/>
          <w:marBottom w:val="0"/>
          <w:divBdr>
            <w:top w:val="none" w:sz="0" w:space="0" w:color="auto"/>
            <w:left w:val="none" w:sz="0" w:space="0" w:color="auto"/>
            <w:bottom w:val="none" w:sz="0" w:space="0" w:color="auto"/>
            <w:right w:val="none" w:sz="0" w:space="0" w:color="auto"/>
          </w:divBdr>
        </w:div>
        <w:div w:id="1929849199">
          <w:marLeft w:val="0"/>
          <w:marRight w:val="0"/>
          <w:marTop w:val="0"/>
          <w:marBottom w:val="0"/>
          <w:divBdr>
            <w:top w:val="none" w:sz="0" w:space="0" w:color="auto"/>
            <w:left w:val="none" w:sz="0" w:space="0" w:color="auto"/>
            <w:bottom w:val="none" w:sz="0" w:space="0" w:color="auto"/>
            <w:right w:val="none" w:sz="0" w:space="0" w:color="auto"/>
          </w:divBdr>
        </w:div>
        <w:div w:id="431971391">
          <w:marLeft w:val="0"/>
          <w:marRight w:val="0"/>
          <w:marTop w:val="0"/>
          <w:marBottom w:val="0"/>
          <w:divBdr>
            <w:top w:val="none" w:sz="0" w:space="0" w:color="auto"/>
            <w:left w:val="none" w:sz="0" w:space="0" w:color="auto"/>
            <w:bottom w:val="none" w:sz="0" w:space="0" w:color="auto"/>
            <w:right w:val="none" w:sz="0" w:space="0" w:color="auto"/>
          </w:divBdr>
        </w:div>
        <w:div w:id="32197683">
          <w:marLeft w:val="0"/>
          <w:marRight w:val="0"/>
          <w:marTop w:val="0"/>
          <w:marBottom w:val="0"/>
          <w:divBdr>
            <w:top w:val="none" w:sz="0" w:space="0" w:color="auto"/>
            <w:left w:val="none" w:sz="0" w:space="0" w:color="auto"/>
            <w:bottom w:val="none" w:sz="0" w:space="0" w:color="auto"/>
            <w:right w:val="none" w:sz="0" w:space="0" w:color="auto"/>
          </w:divBdr>
        </w:div>
        <w:div w:id="1311246804">
          <w:marLeft w:val="0"/>
          <w:marRight w:val="0"/>
          <w:marTop w:val="0"/>
          <w:marBottom w:val="0"/>
          <w:divBdr>
            <w:top w:val="none" w:sz="0" w:space="0" w:color="auto"/>
            <w:left w:val="none" w:sz="0" w:space="0" w:color="auto"/>
            <w:bottom w:val="none" w:sz="0" w:space="0" w:color="auto"/>
            <w:right w:val="none" w:sz="0" w:space="0" w:color="auto"/>
          </w:divBdr>
        </w:div>
        <w:div w:id="648751346">
          <w:marLeft w:val="0"/>
          <w:marRight w:val="0"/>
          <w:marTop w:val="0"/>
          <w:marBottom w:val="0"/>
          <w:divBdr>
            <w:top w:val="none" w:sz="0" w:space="0" w:color="auto"/>
            <w:left w:val="none" w:sz="0" w:space="0" w:color="auto"/>
            <w:bottom w:val="none" w:sz="0" w:space="0" w:color="auto"/>
            <w:right w:val="none" w:sz="0" w:space="0" w:color="auto"/>
          </w:divBdr>
        </w:div>
        <w:div w:id="1341471446">
          <w:marLeft w:val="0"/>
          <w:marRight w:val="0"/>
          <w:marTop w:val="0"/>
          <w:marBottom w:val="0"/>
          <w:divBdr>
            <w:top w:val="none" w:sz="0" w:space="0" w:color="auto"/>
            <w:left w:val="none" w:sz="0" w:space="0" w:color="auto"/>
            <w:bottom w:val="none" w:sz="0" w:space="0" w:color="auto"/>
            <w:right w:val="none" w:sz="0" w:space="0" w:color="auto"/>
          </w:divBdr>
        </w:div>
        <w:div w:id="1008828057">
          <w:marLeft w:val="0"/>
          <w:marRight w:val="0"/>
          <w:marTop w:val="0"/>
          <w:marBottom w:val="0"/>
          <w:divBdr>
            <w:top w:val="none" w:sz="0" w:space="0" w:color="auto"/>
            <w:left w:val="none" w:sz="0" w:space="0" w:color="auto"/>
            <w:bottom w:val="none" w:sz="0" w:space="0" w:color="auto"/>
            <w:right w:val="none" w:sz="0" w:space="0" w:color="auto"/>
          </w:divBdr>
        </w:div>
        <w:div w:id="1593927715">
          <w:marLeft w:val="0"/>
          <w:marRight w:val="0"/>
          <w:marTop w:val="0"/>
          <w:marBottom w:val="0"/>
          <w:divBdr>
            <w:top w:val="none" w:sz="0" w:space="0" w:color="auto"/>
            <w:left w:val="none" w:sz="0" w:space="0" w:color="auto"/>
            <w:bottom w:val="none" w:sz="0" w:space="0" w:color="auto"/>
            <w:right w:val="none" w:sz="0" w:space="0" w:color="auto"/>
          </w:divBdr>
        </w:div>
        <w:div w:id="878511077">
          <w:marLeft w:val="0"/>
          <w:marRight w:val="0"/>
          <w:marTop w:val="0"/>
          <w:marBottom w:val="0"/>
          <w:divBdr>
            <w:top w:val="none" w:sz="0" w:space="0" w:color="auto"/>
            <w:left w:val="none" w:sz="0" w:space="0" w:color="auto"/>
            <w:bottom w:val="none" w:sz="0" w:space="0" w:color="auto"/>
            <w:right w:val="none" w:sz="0" w:space="0" w:color="auto"/>
          </w:divBdr>
        </w:div>
        <w:div w:id="2090274246">
          <w:marLeft w:val="0"/>
          <w:marRight w:val="0"/>
          <w:marTop w:val="0"/>
          <w:marBottom w:val="0"/>
          <w:divBdr>
            <w:top w:val="none" w:sz="0" w:space="0" w:color="auto"/>
            <w:left w:val="none" w:sz="0" w:space="0" w:color="auto"/>
            <w:bottom w:val="none" w:sz="0" w:space="0" w:color="auto"/>
            <w:right w:val="none" w:sz="0" w:space="0" w:color="auto"/>
          </w:divBdr>
        </w:div>
        <w:div w:id="1641615203">
          <w:marLeft w:val="0"/>
          <w:marRight w:val="0"/>
          <w:marTop w:val="0"/>
          <w:marBottom w:val="0"/>
          <w:divBdr>
            <w:top w:val="none" w:sz="0" w:space="0" w:color="auto"/>
            <w:left w:val="none" w:sz="0" w:space="0" w:color="auto"/>
            <w:bottom w:val="none" w:sz="0" w:space="0" w:color="auto"/>
            <w:right w:val="none" w:sz="0" w:space="0" w:color="auto"/>
          </w:divBdr>
        </w:div>
        <w:div w:id="1464619008">
          <w:marLeft w:val="0"/>
          <w:marRight w:val="0"/>
          <w:marTop w:val="0"/>
          <w:marBottom w:val="0"/>
          <w:divBdr>
            <w:top w:val="none" w:sz="0" w:space="0" w:color="auto"/>
            <w:left w:val="none" w:sz="0" w:space="0" w:color="auto"/>
            <w:bottom w:val="none" w:sz="0" w:space="0" w:color="auto"/>
            <w:right w:val="none" w:sz="0" w:space="0" w:color="auto"/>
          </w:divBdr>
        </w:div>
        <w:div w:id="567038903">
          <w:marLeft w:val="0"/>
          <w:marRight w:val="0"/>
          <w:marTop w:val="0"/>
          <w:marBottom w:val="0"/>
          <w:divBdr>
            <w:top w:val="none" w:sz="0" w:space="0" w:color="auto"/>
            <w:left w:val="none" w:sz="0" w:space="0" w:color="auto"/>
            <w:bottom w:val="none" w:sz="0" w:space="0" w:color="auto"/>
            <w:right w:val="none" w:sz="0" w:space="0" w:color="auto"/>
          </w:divBdr>
        </w:div>
        <w:div w:id="861826358">
          <w:marLeft w:val="0"/>
          <w:marRight w:val="0"/>
          <w:marTop w:val="0"/>
          <w:marBottom w:val="0"/>
          <w:divBdr>
            <w:top w:val="none" w:sz="0" w:space="0" w:color="auto"/>
            <w:left w:val="none" w:sz="0" w:space="0" w:color="auto"/>
            <w:bottom w:val="none" w:sz="0" w:space="0" w:color="auto"/>
            <w:right w:val="none" w:sz="0" w:space="0" w:color="auto"/>
          </w:divBdr>
        </w:div>
        <w:div w:id="1717116484">
          <w:marLeft w:val="0"/>
          <w:marRight w:val="0"/>
          <w:marTop w:val="0"/>
          <w:marBottom w:val="0"/>
          <w:divBdr>
            <w:top w:val="none" w:sz="0" w:space="0" w:color="auto"/>
            <w:left w:val="none" w:sz="0" w:space="0" w:color="auto"/>
            <w:bottom w:val="none" w:sz="0" w:space="0" w:color="auto"/>
            <w:right w:val="none" w:sz="0" w:space="0" w:color="auto"/>
          </w:divBdr>
        </w:div>
        <w:div w:id="626011570">
          <w:marLeft w:val="0"/>
          <w:marRight w:val="0"/>
          <w:marTop w:val="0"/>
          <w:marBottom w:val="0"/>
          <w:divBdr>
            <w:top w:val="none" w:sz="0" w:space="0" w:color="auto"/>
            <w:left w:val="none" w:sz="0" w:space="0" w:color="auto"/>
            <w:bottom w:val="none" w:sz="0" w:space="0" w:color="auto"/>
            <w:right w:val="none" w:sz="0" w:space="0" w:color="auto"/>
          </w:divBdr>
        </w:div>
        <w:div w:id="154423378">
          <w:marLeft w:val="0"/>
          <w:marRight w:val="0"/>
          <w:marTop w:val="0"/>
          <w:marBottom w:val="0"/>
          <w:divBdr>
            <w:top w:val="none" w:sz="0" w:space="0" w:color="auto"/>
            <w:left w:val="none" w:sz="0" w:space="0" w:color="auto"/>
            <w:bottom w:val="none" w:sz="0" w:space="0" w:color="auto"/>
            <w:right w:val="none" w:sz="0" w:space="0" w:color="auto"/>
          </w:divBdr>
        </w:div>
        <w:div w:id="180823415">
          <w:marLeft w:val="0"/>
          <w:marRight w:val="0"/>
          <w:marTop w:val="0"/>
          <w:marBottom w:val="0"/>
          <w:divBdr>
            <w:top w:val="none" w:sz="0" w:space="0" w:color="auto"/>
            <w:left w:val="none" w:sz="0" w:space="0" w:color="auto"/>
            <w:bottom w:val="none" w:sz="0" w:space="0" w:color="auto"/>
            <w:right w:val="none" w:sz="0" w:space="0" w:color="auto"/>
          </w:divBdr>
        </w:div>
        <w:div w:id="1666125205">
          <w:marLeft w:val="0"/>
          <w:marRight w:val="0"/>
          <w:marTop w:val="0"/>
          <w:marBottom w:val="0"/>
          <w:divBdr>
            <w:top w:val="none" w:sz="0" w:space="0" w:color="auto"/>
            <w:left w:val="none" w:sz="0" w:space="0" w:color="auto"/>
            <w:bottom w:val="none" w:sz="0" w:space="0" w:color="auto"/>
            <w:right w:val="none" w:sz="0" w:space="0" w:color="auto"/>
          </w:divBdr>
        </w:div>
        <w:div w:id="377553159">
          <w:marLeft w:val="0"/>
          <w:marRight w:val="0"/>
          <w:marTop w:val="0"/>
          <w:marBottom w:val="0"/>
          <w:divBdr>
            <w:top w:val="none" w:sz="0" w:space="0" w:color="auto"/>
            <w:left w:val="none" w:sz="0" w:space="0" w:color="auto"/>
            <w:bottom w:val="none" w:sz="0" w:space="0" w:color="auto"/>
            <w:right w:val="none" w:sz="0" w:space="0" w:color="auto"/>
          </w:divBdr>
        </w:div>
        <w:div w:id="81416084">
          <w:marLeft w:val="0"/>
          <w:marRight w:val="0"/>
          <w:marTop w:val="0"/>
          <w:marBottom w:val="0"/>
          <w:divBdr>
            <w:top w:val="none" w:sz="0" w:space="0" w:color="auto"/>
            <w:left w:val="none" w:sz="0" w:space="0" w:color="auto"/>
            <w:bottom w:val="none" w:sz="0" w:space="0" w:color="auto"/>
            <w:right w:val="none" w:sz="0" w:space="0" w:color="auto"/>
          </w:divBdr>
        </w:div>
        <w:div w:id="323901047">
          <w:marLeft w:val="0"/>
          <w:marRight w:val="0"/>
          <w:marTop w:val="0"/>
          <w:marBottom w:val="0"/>
          <w:divBdr>
            <w:top w:val="none" w:sz="0" w:space="0" w:color="auto"/>
            <w:left w:val="none" w:sz="0" w:space="0" w:color="auto"/>
            <w:bottom w:val="none" w:sz="0" w:space="0" w:color="auto"/>
            <w:right w:val="none" w:sz="0" w:space="0" w:color="auto"/>
          </w:divBdr>
        </w:div>
        <w:div w:id="993797154">
          <w:marLeft w:val="0"/>
          <w:marRight w:val="0"/>
          <w:marTop w:val="0"/>
          <w:marBottom w:val="0"/>
          <w:divBdr>
            <w:top w:val="none" w:sz="0" w:space="0" w:color="auto"/>
            <w:left w:val="none" w:sz="0" w:space="0" w:color="auto"/>
            <w:bottom w:val="none" w:sz="0" w:space="0" w:color="auto"/>
            <w:right w:val="none" w:sz="0" w:space="0" w:color="auto"/>
          </w:divBdr>
        </w:div>
        <w:div w:id="917833252">
          <w:marLeft w:val="0"/>
          <w:marRight w:val="0"/>
          <w:marTop w:val="0"/>
          <w:marBottom w:val="0"/>
          <w:divBdr>
            <w:top w:val="none" w:sz="0" w:space="0" w:color="auto"/>
            <w:left w:val="none" w:sz="0" w:space="0" w:color="auto"/>
            <w:bottom w:val="none" w:sz="0" w:space="0" w:color="auto"/>
            <w:right w:val="none" w:sz="0" w:space="0" w:color="auto"/>
          </w:divBdr>
        </w:div>
        <w:div w:id="678772082">
          <w:marLeft w:val="0"/>
          <w:marRight w:val="0"/>
          <w:marTop w:val="0"/>
          <w:marBottom w:val="0"/>
          <w:divBdr>
            <w:top w:val="none" w:sz="0" w:space="0" w:color="auto"/>
            <w:left w:val="none" w:sz="0" w:space="0" w:color="auto"/>
            <w:bottom w:val="none" w:sz="0" w:space="0" w:color="auto"/>
            <w:right w:val="none" w:sz="0" w:space="0" w:color="auto"/>
          </w:divBdr>
        </w:div>
        <w:div w:id="1551191961">
          <w:marLeft w:val="0"/>
          <w:marRight w:val="0"/>
          <w:marTop w:val="0"/>
          <w:marBottom w:val="0"/>
          <w:divBdr>
            <w:top w:val="none" w:sz="0" w:space="0" w:color="auto"/>
            <w:left w:val="none" w:sz="0" w:space="0" w:color="auto"/>
            <w:bottom w:val="none" w:sz="0" w:space="0" w:color="auto"/>
            <w:right w:val="none" w:sz="0" w:space="0" w:color="auto"/>
          </w:divBdr>
        </w:div>
        <w:div w:id="1318415900">
          <w:marLeft w:val="0"/>
          <w:marRight w:val="0"/>
          <w:marTop w:val="0"/>
          <w:marBottom w:val="0"/>
          <w:divBdr>
            <w:top w:val="none" w:sz="0" w:space="0" w:color="auto"/>
            <w:left w:val="none" w:sz="0" w:space="0" w:color="auto"/>
            <w:bottom w:val="none" w:sz="0" w:space="0" w:color="auto"/>
            <w:right w:val="none" w:sz="0" w:space="0" w:color="auto"/>
          </w:divBdr>
        </w:div>
        <w:div w:id="1509445205">
          <w:marLeft w:val="0"/>
          <w:marRight w:val="0"/>
          <w:marTop w:val="0"/>
          <w:marBottom w:val="0"/>
          <w:divBdr>
            <w:top w:val="none" w:sz="0" w:space="0" w:color="auto"/>
            <w:left w:val="none" w:sz="0" w:space="0" w:color="auto"/>
            <w:bottom w:val="none" w:sz="0" w:space="0" w:color="auto"/>
            <w:right w:val="none" w:sz="0" w:space="0" w:color="auto"/>
          </w:divBdr>
        </w:div>
        <w:div w:id="879434753">
          <w:marLeft w:val="0"/>
          <w:marRight w:val="0"/>
          <w:marTop w:val="0"/>
          <w:marBottom w:val="0"/>
          <w:divBdr>
            <w:top w:val="none" w:sz="0" w:space="0" w:color="auto"/>
            <w:left w:val="none" w:sz="0" w:space="0" w:color="auto"/>
            <w:bottom w:val="none" w:sz="0" w:space="0" w:color="auto"/>
            <w:right w:val="none" w:sz="0" w:space="0" w:color="auto"/>
          </w:divBdr>
        </w:div>
        <w:div w:id="1807357664">
          <w:marLeft w:val="0"/>
          <w:marRight w:val="0"/>
          <w:marTop w:val="0"/>
          <w:marBottom w:val="0"/>
          <w:divBdr>
            <w:top w:val="none" w:sz="0" w:space="0" w:color="auto"/>
            <w:left w:val="none" w:sz="0" w:space="0" w:color="auto"/>
            <w:bottom w:val="none" w:sz="0" w:space="0" w:color="auto"/>
            <w:right w:val="none" w:sz="0" w:space="0" w:color="auto"/>
          </w:divBdr>
        </w:div>
        <w:div w:id="301229909">
          <w:marLeft w:val="0"/>
          <w:marRight w:val="0"/>
          <w:marTop w:val="0"/>
          <w:marBottom w:val="0"/>
          <w:divBdr>
            <w:top w:val="none" w:sz="0" w:space="0" w:color="auto"/>
            <w:left w:val="none" w:sz="0" w:space="0" w:color="auto"/>
            <w:bottom w:val="none" w:sz="0" w:space="0" w:color="auto"/>
            <w:right w:val="none" w:sz="0" w:space="0" w:color="auto"/>
          </w:divBdr>
        </w:div>
        <w:div w:id="1003704346">
          <w:marLeft w:val="0"/>
          <w:marRight w:val="0"/>
          <w:marTop w:val="0"/>
          <w:marBottom w:val="0"/>
          <w:divBdr>
            <w:top w:val="none" w:sz="0" w:space="0" w:color="auto"/>
            <w:left w:val="none" w:sz="0" w:space="0" w:color="auto"/>
            <w:bottom w:val="none" w:sz="0" w:space="0" w:color="auto"/>
            <w:right w:val="none" w:sz="0" w:space="0" w:color="auto"/>
          </w:divBdr>
        </w:div>
        <w:div w:id="68118468">
          <w:marLeft w:val="0"/>
          <w:marRight w:val="0"/>
          <w:marTop w:val="0"/>
          <w:marBottom w:val="0"/>
          <w:divBdr>
            <w:top w:val="none" w:sz="0" w:space="0" w:color="auto"/>
            <w:left w:val="none" w:sz="0" w:space="0" w:color="auto"/>
            <w:bottom w:val="none" w:sz="0" w:space="0" w:color="auto"/>
            <w:right w:val="none" w:sz="0" w:space="0" w:color="auto"/>
          </w:divBdr>
        </w:div>
        <w:div w:id="1727800104">
          <w:marLeft w:val="0"/>
          <w:marRight w:val="0"/>
          <w:marTop w:val="0"/>
          <w:marBottom w:val="0"/>
          <w:divBdr>
            <w:top w:val="none" w:sz="0" w:space="0" w:color="auto"/>
            <w:left w:val="none" w:sz="0" w:space="0" w:color="auto"/>
            <w:bottom w:val="none" w:sz="0" w:space="0" w:color="auto"/>
            <w:right w:val="none" w:sz="0" w:space="0" w:color="auto"/>
          </w:divBdr>
        </w:div>
        <w:div w:id="896478633">
          <w:marLeft w:val="0"/>
          <w:marRight w:val="0"/>
          <w:marTop w:val="0"/>
          <w:marBottom w:val="0"/>
          <w:divBdr>
            <w:top w:val="none" w:sz="0" w:space="0" w:color="auto"/>
            <w:left w:val="none" w:sz="0" w:space="0" w:color="auto"/>
            <w:bottom w:val="none" w:sz="0" w:space="0" w:color="auto"/>
            <w:right w:val="none" w:sz="0" w:space="0" w:color="auto"/>
          </w:divBdr>
        </w:div>
        <w:div w:id="975260589">
          <w:marLeft w:val="0"/>
          <w:marRight w:val="0"/>
          <w:marTop w:val="0"/>
          <w:marBottom w:val="0"/>
          <w:divBdr>
            <w:top w:val="none" w:sz="0" w:space="0" w:color="auto"/>
            <w:left w:val="none" w:sz="0" w:space="0" w:color="auto"/>
            <w:bottom w:val="none" w:sz="0" w:space="0" w:color="auto"/>
            <w:right w:val="none" w:sz="0" w:space="0" w:color="auto"/>
          </w:divBdr>
        </w:div>
        <w:div w:id="1043137317">
          <w:marLeft w:val="0"/>
          <w:marRight w:val="0"/>
          <w:marTop w:val="0"/>
          <w:marBottom w:val="0"/>
          <w:divBdr>
            <w:top w:val="none" w:sz="0" w:space="0" w:color="auto"/>
            <w:left w:val="none" w:sz="0" w:space="0" w:color="auto"/>
            <w:bottom w:val="none" w:sz="0" w:space="0" w:color="auto"/>
            <w:right w:val="none" w:sz="0" w:space="0" w:color="auto"/>
          </w:divBdr>
        </w:div>
        <w:div w:id="486022151">
          <w:marLeft w:val="0"/>
          <w:marRight w:val="0"/>
          <w:marTop w:val="0"/>
          <w:marBottom w:val="0"/>
          <w:divBdr>
            <w:top w:val="none" w:sz="0" w:space="0" w:color="auto"/>
            <w:left w:val="none" w:sz="0" w:space="0" w:color="auto"/>
            <w:bottom w:val="none" w:sz="0" w:space="0" w:color="auto"/>
            <w:right w:val="none" w:sz="0" w:space="0" w:color="auto"/>
          </w:divBdr>
        </w:div>
        <w:div w:id="1447846459">
          <w:marLeft w:val="0"/>
          <w:marRight w:val="0"/>
          <w:marTop w:val="0"/>
          <w:marBottom w:val="0"/>
          <w:divBdr>
            <w:top w:val="none" w:sz="0" w:space="0" w:color="auto"/>
            <w:left w:val="none" w:sz="0" w:space="0" w:color="auto"/>
            <w:bottom w:val="none" w:sz="0" w:space="0" w:color="auto"/>
            <w:right w:val="none" w:sz="0" w:space="0" w:color="auto"/>
          </w:divBdr>
        </w:div>
        <w:div w:id="633371677">
          <w:marLeft w:val="0"/>
          <w:marRight w:val="0"/>
          <w:marTop w:val="0"/>
          <w:marBottom w:val="0"/>
          <w:divBdr>
            <w:top w:val="none" w:sz="0" w:space="0" w:color="auto"/>
            <w:left w:val="none" w:sz="0" w:space="0" w:color="auto"/>
            <w:bottom w:val="none" w:sz="0" w:space="0" w:color="auto"/>
            <w:right w:val="none" w:sz="0" w:space="0" w:color="auto"/>
          </w:divBdr>
        </w:div>
        <w:div w:id="537746096">
          <w:marLeft w:val="0"/>
          <w:marRight w:val="0"/>
          <w:marTop w:val="0"/>
          <w:marBottom w:val="0"/>
          <w:divBdr>
            <w:top w:val="none" w:sz="0" w:space="0" w:color="auto"/>
            <w:left w:val="none" w:sz="0" w:space="0" w:color="auto"/>
            <w:bottom w:val="none" w:sz="0" w:space="0" w:color="auto"/>
            <w:right w:val="none" w:sz="0" w:space="0" w:color="auto"/>
          </w:divBdr>
        </w:div>
        <w:div w:id="1057627296">
          <w:marLeft w:val="0"/>
          <w:marRight w:val="0"/>
          <w:marTop w:val="0"/>
          <w:marBottom w:val="0"/>
          <w:divBdr>
            <w:top w:val="none" w:sz="0" w:space="0" w:color="auto"/>
            <w:left w:val="none" w:sz="0" w:space="0" w:color="auto"/>
            <w:bottom w:val="none" w:sz="0" w:space="0" w:color="auto"/>
            <w:right w:val="none" w:sz="0" w:space="0" w:color="auto"/>
          </w:divBdr>
        </w:div>
        <w:div w:id="785468519">
          <w:marLeft w:val="0"/>
          <w:marRight w:val="0"/>
          <w:marTop w:val="0"/>
          <w:marBottom w:val="0"/>
          <w:divBdr>
            <w:top w:val="none" w:sz="0" w:space="0" w:color="auto"/>
            <w:left w:val="none" w:sz="0" w:space="0" w:color="auto"/>
            <w:bottom w:val="none" w:sz="0" w:space="0" w:color="auto"/>
            <w:right w:val="none" w:sz="0" w:space="0" w:color="auto"/>
          </w:divBdr>
        </w:div>
        <w:div w:id="518008863">
          <w:marLeft w:val="0"/>
          <w:marRight w:val="0"/>
          <w:marTop w:val="0"/>
          <w:marBottom w:val="0"/>
          <w:divBdr>
            <w:top w:val="none" w:sz="0" w:space="0" w:color="auto"/>
            <w:left w:val="none" w:sz="0" w:space="0" w:color="auto"/>
            <w:bottom w:val="none" w:sz="0" w:space="0" w:color="auto"/>
            <w:right w:val="none" w:sz="0" w:space="0" w:color="auto"/>
          </w:divBdr>
        </w:div>
        <w:div w:id="962883676">
          <w:marLeft w:val="0"/>
          <w:marRight w:val="0"/>
          <w:marTop w:val="0"/>
          <w:marBottom w:val="0"/>
          <w:divBdr>
            <w:top w:val="none" w:sz="0" w:space="0" w:color="auto"/>
            <w:left w:val="none" w:sz="0" w:space="0" w:color="auto"/>
            <w:bottom w:val="none" w:sz="0" w:space="0" w:color="auto"/>
            <w:right w:val="none" w:sz="0" w:space="0" w:color="auto"/>
          </w:divBdr>
        </w:div>
        <w:div w:id="443812372">
          <w:marLeft w:val="0"/>
          <w:marRight w:val="0"/>
          <w:marTop w:val="0"/>
          <w:marBottom w:val="0"/>
          <w:divBdr>
            <w:top w:val="none" w:sz="0" w:space="0" w:color="auto"/>
            <w:left w:val="none" w:sz="0" w:space="0" w:color="auto"/>
            <w:bottom w:val="none" w:sz="0" w:space="0" w:color="auto"/>
            <w:right w:val="none" w:sz="0" w:space="0" w:color="auto"/>
          </w:divBdr>
        </w:div>
        <w:div w:id="1031220690">
          <w:marLeft w:val="0"/>
          <w:marRight w:val="0"/>
          <w:marTop w:val="0"/>
          <w:marBottom w:val="0"/>
          <w:divBdr>
            <w:top w:val="none" w:sz="0" w:space="0" w:color="auto"/>
            <w:left w:val="none" w:sz="0" w:space="0" w:color="auto"/>
            <w:bottom w:val="none" w:sz="0" w:space="0" w:color="auto"/>
            <w:right w:val="none" w:sz="0" w:space="0" w:color="auto"/>
          </w:divBdr>
        </w:div>
        <w:div w:id="1734695599">
          <w:marLeft w:val="0"/>
          <w:marRight w:val="0"/>
          <w:marTop w:val="0"/>
          <w:marBottom w:val="0"/>
          <w:divBdr>
            <w:top w:val="none" w:sz="0" w:space="0" w:color="auto"/>
            <w:left w:val="none" w:sz="0" w:space="0" w:color="auto"/>
            <w:bottom w:val="none" w:sz="0" w:space="0" w:color="auto"/>
            <w:right w:val="none" w:sz="0" w:space="0" w:color="auto"/>
          </w:divBdr>
        </w:div>
        <w:div w:id="15276451">
          <w:marLeft w:val="0"/>
          <w:marRight w:val="0"/>
          <w:marTop w:val="0"/>
          <w:marBottom w:val="0"/>
          <w:divBdr>
            <w:top w:val="none" w:sz="0" w:space="0" w:color="auto"/>
            <w:left w:val="none" w:sz="0" w:space="0" w:color="auto"/>
            <w:bottom w:val="none" w:sz="0" w:space="0" w:color="auto"/>
            <w:right w:val="none" w:sz="0" w:space="0" w:color="auto"/>
          </w:divBdr>
        </w:div>
        <w:div w:id="472870191">
          <w:marLeft w:val="0"/>
          <w:marRight w:val="0"/>
          <w:marTop w:val="0"/>
          <w:marBottom w:val="0"/>
          <w:divBdr>
            <w:top w:val="none" w:sz="0" w:space="0" w:color="auto"/>
            <w:left w:val="none" w:sz="0" w:space="0" w:color="auto"/>
            <w:bottom w:val="none" w:sz="0" w:space="0" w:color="auto"/>
            <w:right w:val="none" w:sz="0" w:space="0" w:color="auto"/>
          </w:divBdr>
        </w:div>
        <w:div w:id="1326785322">
          <w:marLeft w:val="0"/>
          <w:marRight w:val="0"/>
          <w:marTop w:val="0"/>
          <w:marBottom w:val="0"/>
          <w:divBdr>
            <w:top w:val="none" w:sz="0" w:space="0" w:color="auto"/>
            <w:left w:val="none" w:sz="0" w:space="0" w:color="auto"/>
            <w:bottom w:val="none" w:sz="0" w:space="0" w:color="auto"/>
            <w:right w:val="none" w:sz="0" w:space="0" w:color="auto"/>
          </w:divBdr>
        </w:div>
        <w:div w:id="152795197">
          <w:marLeft w:val="0"/>
          <w:marRight w:val="0"/>
          <w:marTop w:val="0"/>
          <w:marBottom w:val="0"/>
          <w:divBdr>
            <w:top w:val="none" w:sz="0" w:space="0" w:color="auto"/>
            <w:left w:val="none" w:sz="0" w:space="0" w:color="auto"/>
            <w:bottom w:val="none" w:sz="0" w:space="0" w:color="auto"/>
            <w:right w:val="none" w:sz="0" w:space="0" w:color="auto"/>
          </w:divBdr>
        </w:div>
        <w:div w:id="1803309837">
          <w:marLeft w:val="0"/>
          <w:marRight w:val="0"/>
          <w:marTop w:val="0"/>
          <w:marBottom w:val="0"/>
          <w:divBdr>
            <w:top w:val="none" w:sz="0" w:space="0" w:color="auto"/>
            <w:left w:val="none" w:sz="0" w:space="0" w:color="auto"/>
            <w:bottom w:val="none" w:sz="0" w:space="0" w:color="auto"/>
            <w:right w:val="none" w:sz="0" w:space="0" w:color="auto"/>
          </w:divBdr>
        </w:div>
        <w:div w:id="894969302">
          <w:marLeft w:val="0"/>
          <w:marRight w:val="0"/>
          <w:marTop w:val="0"/>
          <w:marBottom w:val="0"/>
          <w:divBdr>
            <w:top w:val="none" w:sz="0" w:space="0" w:color="auto"/>
            <w:left w:val="none" w:sz="0" w:space="0" w:color="auto"/>
            <w:bottom w:val="none" w:sz="0" w:space="0" w:color="auto"/>
            <w:right w:val="none" w:sz="0" w:space="0" w:color="auto"/>
          </w:divBdr>
        </w:div>
        <w:div w:id="149827669">
          <w:marLeft w:val="0"/>
          <w:marRight w:val="0"/>
          <w:marTop w:val="0"/>
          <w:marBottom w:val="0"/>
          <w:divBdr>
            <w:top w:val="none" w:sz="0" w:space="0" w:color="auto"/>
            <w:left w:val="none" w:sz="0" w:space="0" w:color="auto"/>
            <w:bottom w:val="none" w:sz="0" w:space="0" w:color="auto"/>
            <w:right w:val="none" w:sz="0" w:space="0" w:color="auto"/>
          </w:divBdr>
        </w:div>
        <w:div w:id="1063217345">
          <w:marLeft w:val="0"/>
          <w:marRight w:val="0"/>
          <w:marTop w:val="0"/>
          <w:marBottom w:val="0"/>
          <w:divBdr>
            <w:top w:val="none" w:sz="0" w:space="0" w:color="auto"/>
            <w:left w:val="none" w:sz="0" w:space="0" w:color="auto"/>
            <w:bottom w:val="none" w:sz="0" w:space="0" w:color="auto"/>
            <w:right w:val="none" w:sz="0" w:space="0" w:color="auto"/>
          </w:divBdr>
        </w:div>
        <w:div w:id="1772360448">
          <w:marLeft w:val="0"/>
          <w:marRight w:val="0"/>
          <w:marTop w:val="0"/>
          <w:marBottom w:val="0"/>
          <w:divBdr>
            <w:top w:val="none" w:sz="0" w:space="0" w:color="auto"/>
            <w:left w:val="none" w:sz="0" w:space="0" w:color="auto"/>
            <w:bottom w:val="none" w:sz="0" w:space="0" w:color="auto"/>
            <w:right w:val="none" w:sz="0" w:space="0" w:color="auto"/>
          </w:divBdr>
        </w:div>
        <w:div w:id="1677029420">
          <w:marLeft w:val="0"/>
          <w:marRight w:val="0"/>
          <w:marTop w:val="0"/>
          <w:marBottom w:val="0"/>
          <w:divBdr>
            <w:top w:val="none" w:sz="0" w:space="0" w:color="auto"/>
            <w:left w:val="none" w:sz="0" w:space="0" w:color="auto"/>
            <w:bottom w:val="none" w:sz="0" w:space="0" w:color="auto"/>
            <w:right w:val="none" w:sz="0" w:space="0" w:color="auto"/>
          </w:divBdr>
        </w:div>
        <w:div w:id="1610548460">
          <w:marLeft w:val="0"/>
          <w:marRight w:val="0"/>
          <w:marTop w:val="0"/>
          <w:marBottom w:val="0"/>
          <w:divBdr>
            <w:top w:val="none" w:sz="0" w:space="0" w:color="auto"/>
            <w:left w:val="none" w:sz="0" w:space="0" w:color="auto"/>
            <w:bottom w:val="none" w:sz="0" w:space="0" w:color="auto"/>
            <w:right w:val="none" w:sz="0" w:space="0" w:color="auto"/>
          </w:divBdr>
        </w:div>
        <w:div w:id="1836261248">
          <w:marLeft w:val="0"/>
          <w:marRight w:val="0"/>
          <w:marTop w:val="0"/>
          <w:marBottom w:val="0"/>
          <w:divBdr>
            <w:top w:val="none" w:sz="0" w:space="0" w:color="auto"/>
            <w:left w:val="none" w:sz="0" w:space="0" w:color="auto"/>
            <w:bottom w:val="none" w:sz="0" w:space="0" w:color="auto"/>
            <w:right w:val="none" w:sz="0" w:space="0" w:color="auto"/>
          </w:divBdr>
        </w:div>
        <w:div w:id="161553230">
          <w:marLeft w:val="0"/>
          <w:marRight w:val="0"/>
          <w:marTop w:val="0"/>
          <w:marBottom w:val="0"/>
          <w:divBdr>
            <w:top w:val="none" w:sz="0" w:space="0" w:color="auto"/>
            <w:left w:val="none" w:sz="0" w:space="0" w:color="auto"/>
            <w:bottom w:val="none" w:sz="0" w:space="0" w:color="auto"/>
            <w:right w:val="none" w:sz="0" w:space="0" w:color="auto"/>
          </w:divBdr>
        </w:div>
        <w:div w:id="412581726">
          <w:marLeft w:val="0"/>
          <w:marRight w:val="0"/>
          <w:marTop w:val="0"/>
          <w:marBottom w:val="0"/>
          <w:divBdr>
            <w:top w:val="none" w:sz="0" w:space="0" w:color="auto"/>
            <w:left w:val="none" w:sz="0" w:space="0" w:color="auto"/>
            <w:bottom w:val="none" w:sz="0" w:space="0" w:color="auto"/>
            <w:right w:val="none" w:sz="0" w:space="0" w:color="auto"/>
          </w:divBdr>
        </w:div>
        <w:div w:id="1608923083">
          <w:marLeft w:val="0"/>
          <w:marRight w:val="0"/>
          <w:marTop w:val="0"/>
          <w:marBottom w:val="0"/>
          <w:divBdr>
            <w:top w:val="none" w:sz="0" w:space="0" w:color="auto"/>
            <w:left w:val="none" w:sz="0" w:space="0" w:color="auto"/>
            <w:bottom w:val="none" w:sz="0" w:space="0" w:color="auto"/>
            <w:right w:val="none" w:sz="0" w:space="0" w:color="auto"/>
          </w:divBdr>
        </w:div>
        <w:div w:id="1996763190">
          <w:marLeft w:val="0"/>
          <w:marRight w:val="0"/>
          <w:marTop w:val="0"/>
          <w:marBottom w:val="0"/>
          <w:divBdr>
            <w:top w:val="none" w:sz="0" w:space="0" w:color="auto"/>
            <w:left w:val="none" w:sz="0" w:space="0" w:color="auto"/>
            <w:bottom w:val="none" w:sz="0" w:space="0" w:color="auto"/>
            <w:right w:val="none" w:sz="0" w:space="0" w:color="auto"/>
          </w:divBdr>
        </w:div>
        <w:div w:id="307321634">
          <w:marLeft w:val="0"/>
          <w:marRight w:val="0"/>
          <w:marTop w:val="0"/>
          <w:marBottom w:val="0"/>
          <w:divBdr>
            <w:top w:val="none" w:sz="0" w:space="0" w:color="auto"/>
            <w:left w:val="none" w:sz="0" w:space="0" w:color="auto"/>
            <w:bottom w:val="none" w:sz="0" w:space="0" w:color="auto"/>
            <w:right w:val="none" w:sz="0" w:space="0" w:color="auto"/>
          </w:divBdr>
        </w:div>
        <w:div w:id="1461453613">
          <w:marLeft w:val="0"/>
          <w:marRight w:val="0"/>
          <w:marTop w:val="0"/>
          <w:marBottom w:val="0"/>
          <w:divBdr>
            <w:top w:val="none" w:sz="0" w:space="0" w:color="auto"/>
            <w:left w:val="none" w:sz="0" w:space="0" w:color="auto"/>
            <w:bottom w:val="none" w:sz="0" w:space="0" w:color="auto"/>
            <w:right w:val="none" w:sz="0" w:space="0" w:color="auto"/>
          </w:divBdr>
        </w:div>
        <w:div w:id="1498961409">
          <w:marLeft w:val="0"/>
          <w:marRight w:val="0"/>
          <w:marTop w:val="0"/>
          <w:marBottom w:val="0"/>
          <w:divBdr>
            <w:top w:val="none" w:sz="0" w:space="0" w:color="auto"/>
            <w:left w:val="none" w:sz="0" w:space="0" w:color="auto"/>
            <w:bottom w:val="none" w:sz="0" w:space="0" w:color="auto"/>
            <w:right w:val="none" w:sz="0" w:space="0" w:color="auto"/>
          </w:divBdr>
        </w:div>
        <w:div w:id="156463571">
          <w:marLeft w:val="0"/>
          <w:marRight w:val="0"/>
          <w:marTop w:val="0"/>
          <w:marBottom w:val="0"/>
          <w:divBdr>
            <w:top w:val="none" w:sz="0" w:space="0" w:color="auto"/>
            <w:left w:val="none" w:sz="0" w:space="0" w:color="auto"/>
            <w:bottom w:val="none" w:sz="0" w:space="0" w:color="auto"/>
            <w:right w:val="none" w:sz="0" w:space="0" w:color="auto"/>
          </w:divBdr>
        </w:div>
        <w:div w:id="1749303862">
          <w:marLeft w:val="0"/>
          <w:marRight w:val="0"/>
          <w:marTop w:val="0"/>
          <w:marBottom w:val="0"/>
          <w:divBdr>
            <w:top w:val="none" w:sz="0" w:space="0" w:color="auto"/>
            <w:left w:val="none" w:sz="0" w:space="0" w:color="auto"/>
            <w:bottom w:val="none" w:sz="0" w:space="0" w:color="auto"/>
            <w:right w:val="none" w:sz="0" w:space="0" w:color="auto"/>
          </w:divBdr>
        </w:div>
        <w:div w:id="843320505">
          <w:marLeft w:val="0"/>
          <w:marRight w:val="0"/>
          <w:marTop w:val="0"/>
          <w:marBottom w:val="0"/>
          <w:divBdr>
            <w:top w:val="none" w:sz="0" w:space="0" w:color="auto"/>
            <w:left w:val="none" w:sz="0" w:space="0" w:color="auto"/>
            <w:bottom w:val="none" w:sz="0" w:space="0" w:color="auto"/>
            <w:right w:val="none" w:sz="0" w:space="0" w:color="auto"/>
          </w:divBdr>
        </w:div>
        <w:div w:id="393361071">
          <w:marLeft w:val="0"/>
          <w:marRight w:val="0"/>
          <w:marTop w:val="0"/>
          <w:marBottom w:val="0"/>
          <w:divBdr>
            <w:top w:val="none" w:sz="0" w:space="0" w:color="auto"/>
            <w:left w:val="none" w:sz="0" w:space="0" w:color="auto"/>
            <w:bottom w:val="none" w:sz="0" w:space="0" w:color="auto"/>
            <w:right w:val="none" w:sz="0" w:space="0" w:color="auto"/>
          </w:divBdr>
        </w:div>
        <w:div w:id="1965304536">
          <w:marLeft w:val="0"/>
          <w:marRight w:val="0"/>
          <w:marTop w:val="0"/>
          <w:marBottom w:val="0"/>
          <w:divBdr>
            <w:top w:val="none" w:sz="0" w:space="0" w:color="auto"/>
            <w:left w:val="none" w:sz="0" w:space="0" w:color="auto"/>
            <w:bottom w:val="none" w:sz="0" w:space="0" w:color="auto"/>
            <w:right w:val="none" w:sz="0" w:space="0" w:color="auto"/>
          </w:divBdr>
        </w:div>
        <w:div w:id="882788857">
          <w:marLeft w:val="0"/>
          <w:marRight w:val="0"/>
          <w:marTop w:val="0"/>
          <w:marBottom w:val="0"/>
          <w:divBdr>
            <w:top w:val="none" w:sz="0" w:space="0" w:color="auto"/>
            <w:left w:val="none" w:sz="0" w:space="0" w:color="auto"/>
            <w:bottom w:val="none" w:sz="0" w:space="0" w:color="auto"/>
            <w:right w:val="none" w:sz="0" w:space="0" w:color="auto"/>
          </w:divBdr>
        </w:div>
        <w:div w:id="2124498384">
          <w:marLeft w:val="0"/>
          <w:marRight w:val="0"/>
          <w:marTop w:val="0"/>
          <w:marBottom w:val="0"/>
          <w:divBdr>
            <w:top w:val="none" w:sz="0" w:space="0" w:color="auto"/>
            <w:left w:val="none" w:sz="0" w:space="0" w:color="auto"/>
            <w:bottom w:val="none" w:sz="0" w:space="0" w:color="auto"/>
            <w:right w:val="none" w:sz="0" w:space="0" w:color="auto"/>
          </w:divBdr>
        </w:div>
        <w:div w:id="1513686228">
          <w:marLeft w:val="0"/>
          <w:marRight w:val="0"/>
          <w:marTop w:val="0"/>
          <w:marBottom w:val="0"/>
          <w:divBdr>
            <w:top w:val="none" w:sz="0" w:space="0" w:color="auto"/>
            <w:left w:val="none" w:sz="0" w:space="0" w:color="auto"/>
            <w:bottom w:val="none" w:sz="0" w:space="0" w:color="auto"/>
            <w:right w:val="none" w:sz="0" w:space="0" w:color="auto"/>
          </w:divBdr>
        </w:div>
        <w:div w:id="844245643">
          <w:marLeft w:val="0"/>
          <w:marRight w:val="0"/>
          <w:marTop w:val="0"/>
          <w:marBottom w:val="0"/>
          <w:divBdr>
            <w:top w:val="none" w:sz="0" w:space="0" w:color="auto"/>
            <w:left w:val="none" w:sz="0" w:space="0" w:color="auto"/>
            <w:bottom w:val="none" w:sz="0" w:space="0" w:color="auto"/>
            <w:right w:val="none" w:sz="0" w:space="0" w:color="auto"/>
          </w:divBdr>
        </w:div>
        <w:div w:id="503086839">
          <w:marLeft w:val="0"/>
          <w:marRight w:val="0"/>
          <w:marTop w:val="0"/>
          <w:marBottom w:val="0"/>
          <w:divBdr>
            <w:top w:val="none" w:sz="0" w:space="0" w:color="auto"/>
            <w:left w:val="none" w:sz="0" w:space="0" w:color="auto"/>
            <w:bottom w:val="none" w:sz="0" w:space="0" w:color="auto"/>
            <w:right w:val="none" w:sz="0" w:space="0" w:color="auto"/>
          </w:divBdr>
        </w:div>
        <w:div w:id="1913469541">
          <w:marLeft w:val="0"/>
          <w:marRight w:val="0"/>
          <w:marTop w:val="0"/>
          <w:marBottom w:val="0"/>
          <w:divBdr>
            <w:top w:val="none" w:sz="0" w:space="0" w:color="auto"/>
            <w:left w:val="none" w:sz="0" w:space="0" w:color="auto"/>
            <w:bottom w:val="none" w:sz="0" w:space="0" w:color="auto"/>
            <w:right w:val="none" w:sz="0" w:space="0" w:color="auto"/>
          </w:divBdr>
        </w:div>
        <w:div w:id="1440636157">
          <w:marLeft w:val="0"/>
          <w:marRight w:val="0"/>
          <w:marTop w:val="0"/>
          <w:marBottom w:val="0"/>
          <w:divBdr>
            <w:top w:val="none" w:sz="0" w:space="0" w:color="auto"/>
            <w:left w:val="none" w:sz="0" w:space="0" w:color="auto"/>
            <w:bottom w:val="none" w:sz="0" w:space="0" w:color="auto"/>
            <w:right w:val="none" w:sz="0" w:space="0" w:color="auto"/>
          </w:divBdr>
        </w:div>
        <w:div w:id="1720982462">
          <w:marLeft w:val="0"/>
          <w:marRight w:val="0"/>
          <w:marTop w:val="0"/>
          <w:marBottom w:val="0"/>
          <w:divBdr>
            <w:top w:val="none" w:sz="0" w:space="0" w:color="auto"/>
            <w:left w:val="none" w:sz="0" w:space="0" w:color="auto"/>
            <w:bottom w:val="none" w:sz="0" w:space="0" w:color="auto"/>
            <w:right w:val="none" w:sz="0" w:space="0" w:color="auto"/>
          </w:divBdr>
        </w:div>
        <w:div w:id="1175192065">
          <w:marLeft w:val="0"/>
          <w:marRight w:val="0"/>
          <w:marTop w:val="0"/>
          <w:marBottom w:val="0"/>
          <w:divBdr>
            <w:top w:val="none" w:sz="0" w:space="0" w:color="auto"/>
            <w:left w:val="none" w:sz="0" w:space="0" w:color="auto"/>
            <w:bottom w:val="none" w:sz="0" w:space="0" w:color="auto"/>
            <w:right w:val="none" w:sz="0" w:space="0" w:color="auto"/>
          </w:divBdr>
          <w:divsChild>
            <w:div w:id="1796950814">
              <w:marLeft w:val="0"/>
              <w:marRight w:val="0"/>
              <w:marTop w:val="0"/>
              <w:marBottom w:val="0"/>
              <w:divBdr>
                <w:top w:val="none" w:sz="0" w:space="0" w:color="auto"/>
                <w:left w:val="none" w:sz="0" w:space="0" w:color="auto"/>
                <w:bottom w:val="none" w:sz="0" w:space="0" w:color="auto"/>
                <w:right w:val="none" w:sz="0" w:space="0" w:color="auto"/>
              </w:divBdr>
            </w:div>
            <w:div w:id="1706907863">
              <w:marLeft w:val="0"/>
              <w:marRight w:val="0"/>
              <w:marTop w:val="0"/>
              <w:marBottom w:val="0"/>
              <w:divBdr>
                <w:top w:val="none" w:sz="0" w:space="0" w:color="auto"/>
                <w:left w:val="none" w:sz="0" w:space="0" w:color="auto"/>
                <w:bottom w:val="none" w:sz="0" w:space="0" w:color="auto"/>
                <w:right w:val="none" w:sz="0" w:space="0" w:color="auto"/>
              </w:divBdr>
            </w:div>
            <w:div w:id="573466112">
              <w:marLeft w:val="0"/>
              <w:marRight w:val="0"/>
              <w:marTop w:val="0"/>
              <w:marBottom w:val="0"/>
              <w:divBdr>
                <w:top w:val="none" w:sz="0" w:space="0" w:color="auto"/>
                <w:left w:val="none" w:sz="0" w:space="0" w:color="auto"/>
                <w:bottom w:val="none" w:sz="0" w:space="0" w:color="auto"/>
                <w:right w:val="none" w:sz="0" w:space="0" w:color="auto"/>
              </w:divBdr>
            </w:div>
            <w:div w:id="596714099">
              <w:marLeft w:val="0"/>
              <w:marRight w:val="0"/>
              <w:marTop w:val="0"/>
              <w:marBottom w:val="0"/>
              <w:divBdr>
                <w:top w:val="none" w:sz="0" w:space="0" w:color="auto"/>
                <w:left w:val="none" w:sz="0" w:space="0" w:color="auto"/>
                <w:bottom w:val="none" w:sz="0" w:space="0" w:color="auto"/>
                <w:right w:val="none" w:sz="0" w:space="0" w:color="auto"/>
              </w:divBdr>
            </w:div>
            <w:div w:id="1774546046">
              <w:marLeft w:val="0"/>
              <w:marRight w:val="0"/>
              <w:marTop w:val="0"/>
              <w:marBottom w:val="0"/>
              <w:divBdr>
                <w:top w:val="none" w:sz="0" w:space="0" w:color="auto"/>
                <w:left w:val="none" w:sz="0" w:space="0" w:color="auto"/>
                <w:bottom w:val="none" w:sz="0" w:space="0" w:color="auto"/>
                <w:right w:val="none" w:sz="0" w:space="0" w:color="auto"/>
              </w:divBdr>
            </w:div>
          </w:divsChild>
        </w:div>
        <w:div w:id="1674645396">
          <w:marLeft w:val="0"/>
          <w:marRight w:val="0"/>
          <w:marTop w:val="0"/>
          <w:marBottom w:val="0"/>
          <w:divBdr>
            <w:top w:val="none" w:sz="0" w:space="0" w:color="auto"/>
            <w:left w:val="none" w:sz="0" w:space="0" w:color="auto"/>
            <w:bottom w:val="none" w:sz="0" w:space="0" w:color="auto"/>
            <w:right w:val="none" w:sz="0" w:space="0" w:color="auto"/>
          </w:divBdr>
          <w:divsChild>
            <w:div w:id="2062365003">
              <w:marLeft w:val="0"/>
              <w:marRight w:val="0"/>
              <w:marTop w:val="0"/>
              <w:marBottom w:val="0"/>
              <w:divBdr>
                <w:top w:val="none" w:sz="0" w:space="0" w:color="auto"/>
                <w:left w:val="none" w:sz="0" w:space="0" w:color="auto"/>
                <w:bottom w:val="none" w:sz="0" w:space="0" w:color="auto"/>
                <w:right w:val="none" w:sz="0" w:space="0" w:color="auto"/>
              </w:divBdr>
            </w:div>
            <w:div w:id="899899433">
              <w:marLeft w:val="0"/>
              <w:marRight w:val="0"/>
              <w:marTop w:val="0"/>
              <w:marBottom w:val="0"/>
              <w:divBdr>
                <w:top w:val="none" w:sz="0" w:space="0" w:color="auto"/>
                <w:left w:val="none" w:sz="0" w:space="0" w:color="auto"/>
                <w:bottom w:val="none" w:sz="0" w:space="0" w:color="auto"/>
                <w:right w:val="none" w:sz="0" w:space="0" w:color="auto"/>
              </w:divBdr>
            </w:div>
            <w:div w:id="843935683">
              <w:marLeft w:val="0"/>
              <w:marRight w:val="0"/>
              <w:marTop w:val="0"/>
              <w:marBottom w:val="0"/>
              <w:divBdr>
                <w:top w:val="none" w:sz="0" w:space="0" w:color="auto"/>
                <w:left w:val="none" w:sz="0" w:space="0" w:color="auto"/>
                <w:bottom w:val="none" w:sz="0" w:space="0" w:color="auto"/>
                <w:right w:val="none" w:sz="0" w:space="0" w:color="auto"/>
              </w:divBdr>
            </w:div>
            <w:div w:id="1507941631">
              <w:marLeft w:val="0"/>
              <w:marRight w:val="0"/>
              <w:marTop w:val="0"/>
              <w:marBottom w:val="0"/>
              <w:divBdr>
                <w:top w:val="none" w:sz="0" w:space="0" w:color="auto"/>
                <w:left w:val="none" w:sz="0" w:space="0" w:color="auto"/>
                <w:bottom w:val="none" w:sz="0" w:space="0" w:color="auto"/>
                <w:right w:val="none" w:sz="0" w:space="0" w:color="auto"/>
              </w:divBdr>
            </w:div>
            <w:div w:id="1259679433">
              <w:marLeft w:val="0"/>
              <w:marRight w:val="0"/>
              <w:marTop w:val="0"/>
              <w:marBottom w:val="0"/>
              <w:divBdr>
                <w:top w:val="none" w:sz="0" w:space="0" w:color="auto"/>
                <w:left w:val="none" w:sz="0" w:space="0" w:color="auto"/>
                <w:bottom w:val="none" w:sz="0" w:space="0" w:color="auto"/>
                <w:right w:val="none" w:sz="0" w:space="0" w:color="auto"/>
              </w:divBdr>
            </w:div>
          </w:divsChild>
        </w:div>
        <w:div w:id="1264454710">
          <w:marLeft w:val="0"/>
          <w:marRight w:val="0"/>
          <w:marTop w:val="0"/>
          <w:marBottom w:val="0"/>
          <w:divBdr>
            <w:top w:val="none" w:sz="0" w:space="0" w:color="auto"/>
            <w:left w:val="none" w:sz="0" w:space="0" w:color="auto"/>
            <w:bottom w:val="none" w:sz="0" w:space="0" w:color="auto"/>
            <w:right w:val="none" w:sz="0" w:space="0" w:color="auto"/>
          </w:divBdr>
          <w:divsChild>
            <w:div w:id="664742790">
              <w:marLeft w:val="0"/>
              <w:marRight w:val="0"/>
              <w:marTop w:val="0"/>
              <w:marBottom w:val="0"/>
              <w:divBdr>
                <w:top w:val="none" w:sz="0" w:space="0" w:color="auto"/>
                <w:left w:val="none" w:sz="0" w:space="0" w:color="auto"/>
                <w:bottom w:val="none" w:sz="0" w:space="0" w:color="auto"/>
                <w:right w:val="none" w:sz="0" w:space="0" w:color="auto"/>
              </w:divBdr>
            </w:div>
            <w:div w:id="1537548825">
              <w:marLeft w:val="0"/>
              <w:marRight w:val="0"/>
              <w:marTop w:val="0"/>
              <w:marBottom w:val="0"/>
              <w:divBdr>
                <w:top w:val="none" w:sz="0" w:space="0" w:color="auto"/>
                <w:left w:val="none" w:sz="0" w:space="0" w:color="auto"/>
                <w:bottom w:val="none" w:sz="0" w:space="0" w:color="auto"/>
                <w:right w:val="none" w:sz="0" w:space="0" w:color="auto"/>
              </w:divBdr>
            </w:div>
            <w:div w:id="587080555">
              <w:marLeft w:val="0"/>
              <w:marRight w:val="0"/>
              <w:marTop w:val="0"/>
              <w:marBottom w:val="0"/>
              <w:divBdr>
                <w:top w:val="none" w:sz="0" w:space="0" w:color="auto"/>
                <w:left w:val="none" w:sz="0" w:space="0" w:color="auto"/>
                <w:bottom w:val="none" w:sz="0" w:space="0" w:color="auto"/>
                <w:right w:val="none" w:sz="0" w:space="0" w:color="auto"/>
              </w:divBdr>
            </w:div>
            <w:div w:id="1706179530">
              <w:marLeft w:val="0"/>
              <w:marRight w:val="0"/>
              <w:marTop w:val="0"/>
              <w:marBottom w:val="0"/>
              <w:divBdr>
                <w:top w:val="none" w:sz="0" w:space="0" w:color="auto"/>
                <w:left w:val="none" w:sz="0" w:space="0" w:color="auto"/>
                <w:bottom w:val="none" w:sz="0" w:space="0" w:color="auto"/>
                <w:right w:val="none" w:sz="0" w:space="0" w:color="auto"/>
              </w:divBdr>
            </w:div>
          </w:divsChild>
        </w:div>
        <w:div w:id="949897775">
          <w:marLeft w:val="0"/>
          <w:marRight w:val="0"/>
          <w:marTop w:val="0"/>
          <w:marBottom w:val="0"/>
          <w:divBdr>
            <w:top w:val="none" w:sz="0" w:space="0" w:color="auto"/>
            <w:left w:val="none" w:sz="0" w:space="0" w:color="auto"/>
            <w:bottom w:val="none" w:sz="0" w:space="0" w:color="auto"/>
            <w:right w:val="none" w:sz="0" w:space="0" w:color="auto"/>
          </w:divBdr>
          <w:divsChild>
            <w:div w:id="231349961">
              <w:marLeft w:val="0"/>
              <w:marRight w:val="0"/>
              <w:marTop w:val="0"/>
              <w:marBottom w:val="0"/>
              <w:divBdr>
                <w:top w:val="none" w:sz="0" w:space="0" w:color="auto"/>
                <w:left w:val="none" w:sz="0" w:space="0" w:color="auto"/>
                <w:bottom w:val="none" w:sz="0" w:space="0" w:color="auto"/>
                <w:right w:val="none" w:sz="0" w:space="0" w:color="auto"/>
              </w:divBdr>
            </w:div>
            <w:div w:id="170530333">
              <w:marLeft w:val="0"/>
              <w:marRight w:val="0"/>
              <w:marTop w:val="0"/>
              <w:marBottom w:val="0"/>
              <w:divBdr>
                <w:top w:val="none" w:sz="0" w:space="0" w:color="auto"/>
                <w:left w:val="none" w:sz="0" w:space="0" w:color="auto"/>
                <w:bottom w:val="none" w:sz="0" w:space="0" w:color="auto"/>
                <w:right w:val="none" w:sz="0" w:space="0" w:color="auto"/>
              </w:divBdr>
            </w:div>
            <w:div w:id="861282503">
              <w:marLeft w:val="0"/>
              <w:marRight w:val="0"/>
              <w:marTop w:val="0"/>
              <w:marBottom w:val="0"/>
              <w:divBdr>
                <w:top w:val="none" w:sz="0" w:space="0" w:color="auto"/>
                <w:left w:val="none" w:sz="0" w:space="0" w:color="auto"/>
                <w:bottom w:val="none" w:sz="0" w:space="0" w:color="auto"/>
                <w:right w:val="none" w:sz="0" w:space="0" w:color="auto"/>
              </w:divBdr>
            </w:div>
            <w:div w:id="1904021278">
              <w:marLeft w:val="0"/>
              <w:marRight w:val="0"/>
              <w:marTop w:val="0"/>
              <w:marBottom w:val="0"/>
              <w:divBdr>
                <w:top w:val="none" w:sz="0" w:space="0" w:color="auto"/>
                <w:left w:val="none" w:sz="0" w:space="0" w:color="auto"/>
                <w:bottom w:val="none" w:sz="0" w:space="0" w:color="auto"/>
                <w:right w:val="none" w:sz="0" w:space="0" w:color="auto"/>
              </w:divBdr>
            </w:div>
            <w:div w:id="1863590255">
              <w:marLeft w:val="0"/>
              <w:marRight w:val="0"/>
              <w:marTop w:val="0"/>
              <w:marBottom w:val="0"/>
              <w:divBdr>
                <w:top w:val="none" w:sz="0" w:space="0" w:color="auto"/>
                <w:left w:val="none" w:sz="0" w:space="0" w:color="auto"/>
                <w:bottom w:val="none" w:sz="0" w:space="0" w:color="auto"/>
                <w:right w:val="none" w:sz="0" w:space="0" w:color="auto"/>
              </w:divBdr>
            </w:div>
          </w:divsChild>
        </w:div>
        <w:div w:id="321274700">
          <w:marLeft w:val="0"/>
          <w:marRight w:val="0"/>
          <w:marTop w:val="0"/>
          <w:marBottom w:val="0"/>
          <w:divBdr>
            <w:top w:val="none" w:sz="0" w:space="0" w:color="auto"/>
            <w:left w:val="none" w:sz="0" w:space="0" w:color="auto"/>
            <w:bottom w:val="none" w:sz="0" w:space="0" w:color="auto"/>
            <w:right w:val="none" w:sz="0" w:space="0" w:color="auto"/>
          </w:divBdr>
          <w:divsChild>
            <w:div w:id="1957053029">
              <w:marLeft w:val="0"/>
              <w:marRight w:val="0"/>
              <w:marTop w:val="0"/>
              <w:marBottom w:val="0"/>
              <w:divBdr>
                <w:top w:val="none" w:sz="0" w:space="0" w:color="auto"/>
                <w:left w:val="none" w:sz="0" w:space="0" w:color="auto"/>
                <w:bottom w:val="none" w:sz="0" w:space="0" w:color="auto"/>
                <w:right w:val="none" w:sz="0" w:space="0" w:color="auto"/>
              </w:divBdr>
            </w:div>
            <w:div w:id="1192572577">
              <w:marLeft w:val="0"/>
              <w:marRight w:val="0"/>
              <w:marTop w:val="0"/>
              <w:marBottom w:val="0"/>
              <w:divBdr>
                <w:top w:val="none" w:sz="0" w:space="0" w:color="auto"/>
                <w:left w:val="none" w:sz="0" w:space="0" w:color="auto"/>
                <w:bottom w:val="none" w:sz="0" w:space="0" w:color="auto"/>
                <w:right w:val="none" w:sz="0" w:space="0" w:color="auto"/>
              </w:divBdr>
            </w:div>
            <w:div w:id="1628926929">
              <w:marLeft w:val="0"/>
              <w:marRight w:val="0"/>
              <w:marTop w:val="0"/>
              <w:marBottom w:val="0"/>
              <w:divBdr>
                <w:top w:val="none" w:sz="0" w:space="0" w:color="auto"/>
                <w:left w:val="none" w:sz="0" w:space="0" w:color="auto"/>
                <w:bottom w:val="none" w:sz="0" w:space="0" w:color="auto"/>
                <w:right w:val="none" w:sz="0" w:space="0" w:color="auto"/>
              </w:divBdr>
            </w:div>
            <w:div w:id="1637756085">
              <w:marLeft w:val="0"/>
              <w:marRight w:val="0"/>
              <w:marTop w:val="0"/>
              <w:marBottom w:val="0"/>
              <w:divBdr>
                <w:top w:val="none" w:sz="0" w:space="0" w:color="auto"/>
                <w:left w:val="none" w:sz="0" w:space="0" w:color="auto"/>
                <w:bottom w:val="none" w:sz="0" w:space="0" w:color="auto"/>
                <w:right w:val="none" w:sz="0" w:space="0" w:color="auto"/>
              </w:divBdr>
            </w:div>
            <w:div w:id="999505251">
              <w:marLeft w:val="0"/>
              <w:marRight w:val="0"/>
              <w:marTop w:val="0"/>
              <w:marBottom w:val="0"/>
              <w:divBdr>
                <w:top w:val="none" w:sz="0" w:space="0" w:color="auto"/>
                <w:left w:val="none" w:sz="0" w:space="0" w:color="auto"/>
                <w:bottom w:val="none" w:sz="0" w:space="0" w:color="auto"/>
                <w:right w:val="none" w:sz="0" w:space="0" w:color="auto"/>
              </w:divBdr>
            </w:div>
          </w:divsChild>
        </w:div>
        <w:div w:id="228267980">
          <w:marLeft w:val="0"/>
          <w:marRight w:val="0"/>
          <w:marTop w:val="0"/>
          <w:marBottom w:val="0"/>
          <w:divBdr>
            <w:top w:val="none" w:sz="0" w:space="0" w:color="auto"/>
            <w:left w:val="none" w:sz="0" w:space="0" w:color="auto"/>
            <w:bottom w:val="none" w:sz="0" w:space="0" w:color="auto"/>
            <w:right w:val="none" w:sz="0" w:space="0" w:color="auto"/>
          </w:divBdr>
          <w:divsChild>
            <w:div w:id="1175147447">
              <w:marLeft w:val="0"/>
              <w:marRight w:val="0"/>
              <w:marTop w:val="0"/>
              <w:marBottom w:val="0"/>
              <w:divBdr>
                <w:top w:val="none" w:sz="0" w:space="0" w:color="auto"/>
                <w:left w:val="none" w:sz="0" w:space="0" w:color="auto"/>
                <w:bottom w:val="none" w:sz="0" w:space="0" w:color="auto"/>
                <w:right w:val="none" w:sz="0" w:space="0" w:color="auto"/>
              </w:divBdr>
            </w:div>
            <w:div w:id="499739457">
              <w:marLeft w:val="0"/>
              <w:marRight w:val="0"/>
              <w:marTop w:val="0"/>
              <w:marBottom w:val="0"/>
              <w:divBdr>
                <w:top w:val="none" w:sz="0" w:space="0" w:color="auto"/>
                <w:left w:val="none" w:sz="0" w:space="0" w:color="auto"/>
                <w:bottom w:val="none" w:sz="0" w:space="0" w:color="auto"/>
                <w:right w:val="none" w:sz="0" w:space="0" w:color="auto"/>
              </w:divBdr>
            </w:div>
            <w:div w:id="1207911810">
              <w:marLeft w:val="0"/>
              <w:marRight w:val="0"/>
              <w:marTop w:val="0"/>
              <w:marBottom w:val="0"/>
              <w:divBdr>
                <w:top w:val="none" w:sz="0" w:space="0" w:color="auto"/>
                <w:left w:val="none" w:sz="0" w:space="0" w:color="auto"/>
                <w:bottom w:val="none" w:sz="0" w:space="0" w:color="auto"/>
                <w:right w:val="none" w:sz="0" w:space="0" w:color="auto"/>
              </w:divBdr>
            </w:div>
            <w:div w:id="1728644292">
              <w:marLeft w:val="0"/>
              <w:marRight w:val="0"/>
              <w:marTop w:val="0"/>
              <w:marBottom w:val="0"/>
              <w:divBdr>
                <w:top w:val="none" w:sz="0" w:space="0" w:color="auto"/>
                <w:left w:val="none" w:sz="0" w:space="0" w:color="auto"/>
                <w:bottom w:val="none" w:sz="0" w:space="0" w:color="auto"/>
                <w:right w:val="none" w:sz="0" w:space="0" w:color="auto"/>
              </w:divBdr>
            </w:div>
            <w:div w:id="1838691549">
              <w:marLeft w:val="0"/>
              <w:marRight w:val="0"/>
              <w:marTop w:val="0"/>
              <w:marBottom w:val="0"/>
              <w:divBdr>
                <w:top w:val="none" w:sz="0" w:space="0" w:color="auto"/>
                <w:left w:val="none" w:sz="0" w:space="0" w:color="auto"/>
                <w:bottom w:val="none" w:sz="0" w:space="0" w:color="auto"/>
                <w:right w:val="none" w:sz="0" w:space="0" w:color="auto"/>
              </w:divBdr>
            </w:div>
          </w:divsChild>
        </w:div>
        <w:div w:id="1815483563">
          <w:marLeft w:val="0"/>
          <w:marRight w:val="0"/>
          <w:marTop w:val="0"/>
          <w:marBottom w:val="0"/>
          <w:divBdr>
            <w:top w:val="none" w:sz="0" w:space="0" w:color="auto"/>
            <w:left w:val="none" w:sz="0" w:space="0" w:color="auto"/>
            <w:bottom w:val="none" w:sz="0" w:space="0" w:color="auto"/>
            <w:right w:val="none" w:sz="0" w:space="0" w:color="auto"/>
          </w:divBdr>
        </w:div>
        <w:div w:id="1908108223">
          <w:marLeft w:val="0"/>
          <w:marRight w:val="0"/>
          <w:marTop w:val="0"/>
          <w:marBottom w:val="0"/>
          <w:divBdr>
            <w:top w:val="none" w:sz="0" w:space="0" w:color="auto"/>
            <w:left w:val="none" w:sz="0" w:space="0" w:color="auto"/>
            <w:bottom w:val="none" w:sz="0" w:space="0" w:color="auto"/>
            <w:right w:val="none" w:sz="0" w:space="0" w:color="auto"/>
          </w:divBdr>
        </w:div>
        <w:div w:id="1307932303">
          <w:marLeft w:val="0"/>
          <w:marRight w:val="0"/>
          <w:marTop w:val="0"/>
          <w:marBottom w:val="0"/>
          <w:divBdr>
            <w:top w:val="none" w:sz="0" w:space="0" w:color="auto"/>
            <w:left w:val="none" w:sz="0" w:space="0" w:color="auto"/>
            <w:bottom w:val="none" w:sz="0" w:space="0" w:color="auto"/>
            <w:right w:val="none" w:sz="0" w:space="0" w:color="auto"/>
          </w:divBdr>
          <w:divsChild>
            <w:div w:id="1084688473">
              <w:marLeft w:val="-75"/>
              <w:marRight w:val="0"/>
              <w:marTop w:val="30"/>
              <w:marBottom w:val="30"/>
              <w:divBdr>
                <w:top w:val="none" w:sz="0" w:space="0" w:color="auto"/>
                <w:left w:val="none" w:sz="0" w:space="0" w:color="auto"/>
                <w:bottom w:val="none" w:sz="0" w:space="0" w:color="auto"/>
                <w:right w:val="none" w:sz="0" w:space="0" w:color="auto"/>
              </w:divBdr>
              <w:divsChild>
                <w:div w:id="89856021">
                  <w:marLeft w:val="0"/>
                  <w:marRight w:val="0"/>
                  <w:marTop w:val="0"/>
                  <w:marBottom w:val="0"/>
                  <w:divBdr>
                    <w:top w:val="none" w:sz="0" w:space="0" w:color="auto"/>
                    <w:left w:val="none" w:sz="0" w:space="0" w:color="auto"/>
                    <w:bottom w:val="none" w:sz="0" w:space="0" w:color="auto"/>
                    <w:right w:val="none" w:sz="0" w:space="0" w:color="auto"/>
                  </w:divBdr>
                  <w:divsChild>
                    <w:div w:id="416483062">
                      <w:marLeft w:val="0"/>
                      <w:marRight w:val="0"/>
                      <w:marTop w:val="0"/>
                      <w:marBottom w:val="0"/>
                      <w:divBdr>
                        <w:top w:val="none" w:sz="0" w:space="0" w:color="auto"/>
                        <w:left w:val="none" w:sz="0" w:space="0" w:color="auto"/>
                        <w:bottom w:val="none" w:sz="0" w:space="0" w:color="auto"/>
                        <w:right w:val="none" w:sz="0" w:space="0" w:color="auto"/>
                      </w:divBdr>
                    </w:div>
                  </w:divsChild>
                </w:div>
                <w:div w:id="17699741">
                  <w:marLeft w:val="0"/>
                  <w:marRight w:val="0"/>
                  <w:marTop w:val="0"/>
                  <w:marBottom w:val="0"/>
                  <w:divBdr>
                    <w:top w:val="none" w:sz="0" w:space="0" w:color="auto"/>
                    <w:left w:val="none" w:sz="0" w:space="0" w:color="auto"/>
                    <w:bottom w:val="none" w:sz="0" w:space="0" w:color="auto"/>
                    <w:right w:val="none" w:sz="0" w:space="0" w:color="auto"/>
                  </w:divBdr>
                  <w:divsChild>
                    <w:div w:id="1804884801">
                      <w:marLeft w:val="0"/>
                      <w:marRight w:val="0"/>
                      <w:marTop w:val="0"/>
                      <w:marBottom w:val="0"/>
                      <w:divBdr>
                        <w:top w:val="none" w:sz="0" w:space="0" w:color="auto"/>
                        <w:left w:val="none" w:sz="0" w:space="0" w:color="auto"/>
                        <w:bottom w:val="none" w:sz="0" w:space="0" w:color="auto"/>
                        <w:right w:val="none" w:sz="0" w:space="0" w:color="auto"/>
                      </w:divBdr>
                    </w:div>
                  </w:divsChild>
                </w:div>
                <w:div w:id="458037452">
                  <w:marLeft w:val="0"/>
                  <w:marRight w:val="0"/>
                  <w:marTop w:val="0"/>
                  <w:marBottom w:val="0"/>
                  <w:divBdr>
                    <w:top w:val="none" w:sz="0" w:space="0" w:color="auto"/>
                    <w:left w:val="none" w:sz="0" w:space="0" w:color="auto"/>
                    <w:bottom w:val="none" w:sz="0" w:space="0" w:color="auto"/>
                    <w:right w:val="none" w:sz="0" w:space="0" w:color="auto"/>
                  </w:divBdr>
                  <w:divsChild>
                    <w:div w:id="1998611807">
                      <w:marLeft w:val="0"/>
                      <w:marRight w:val="0"/>
                      <w:marTop w:val="0"/>
                      <w:marBottom w:val="0"/>
                      <w:divBdr>
                        <w:top w:val="none" w:sz="0" w:space="0" w:color="auto"/>
                        <w:left w:val="none" w:sz="0" w:space="0" w:color="auto"/>
                        <w:bottom w:val="none" w:sz="0" w:space="0" w:color="auto"/>
                        <w:right w:val="none" w:sz="0" w:space="0" w:color="auto"/>
                      </w:divBdr>
                    </w:div>
                  </w:divsChild>
                </w:div>
                <w:div w:id="1028869545">
                  <w:marLeft w:val="0"/>
                  <w:marRight w:val="0"/>
                  <w:marTop w:val="0"/>
                  <w:marBottom w:val="0"/>
                  <w:divBdr>
                    <w:top w:val="none" w:sz="0" w:space="0" w:color="auto"/>
                    <w:left w:val="none" w:sz="0" w:space="0" w:color="auto"/>
                    <w:bottom w:val="none" w:sz="0" w:space="0" w:color="auto"/>
                    <w:right w:val="none" w:sz="0" w:space="0" w:color="auto"/>
                  </w:divBdr>
                  <w:divsChild>
                    <w:div w:id="1284575578">
                      <w:marLeft w:val="0"/>
                      <w:marRight w:val="0"/>
                      <w:marTop w:val="0"/>
                      <w:marBottom w:val="0"/>
                      <w:divBdr>
                        <w:top w:val="none" w:sz="0" w:space="0" w:color="auto"/>
                        <w:left w:val="none" w:sz="0" w:space="0" w:color="auto"/>
                        <w:bottom w:val="none" w:sz="0" w:space="0" w:color="auto"/>
                        <w:right w:val="none" w:sz="0" w:space="0" w:color="auto"/>
                      </w:divBdr>
                    </w:div>
                  </w:divsChild>
                </w:div>
                <w:div w:id="1859418571">
                  <w:marLeft w:val="0"/>
                  <w:marRight w:val="0"/>
                  <w:marTop w:val="0"/>
                  <w:marBottom w:val="0"/>
                  <w:divBdr>
                    <w:top w:val="none" w:sz="0" w:space="0" w:color="auto"/>
                    <w:left w:val="none" w:sz="0" w:space="0" w:color="auto"/>
                    <w:bottom w:val="none" w:sz="0" w:space="0" w:color="auto"/>
                    <w:right w:val="none" w:sz="0" w:space="0" w:color="auto"/>
                  </w:divBdr>
                  <w:divsChild>
                    <w:div w:id="1966235534">
                      <w:marLeft w:val="0"/>
                      <w:marRight w:val="0"/>
                      <w:marTop w:val="0"/>
                      <w:marBottom w:val="0"/>
                      <w:divBdr>
                        <w:top w:val="none" w:sz="0" w:space="0" w:color="auto"/>
                        <w:left w:val="none" w:sz="0" w:space="0" w:color="auto"/>
                        <w:bottom w:val="none" w:sz="0" w:space="0" w:color="auto"/>
                        <w:right w:val="none" w:sz="0" w:space="0" w:color="auto"/>
                      </w:divBdr>
                    </w:div>
                  </w:divsChild>
                </w:div>
                <w:div w:id="1462501871">
                  <w:marLeft w:val="0"/>
                  <w:marRight w:val="0"/>
                  <w:marTop w:val="0"/>
                  <w:marBottom w:val="0"/>
                  <w:divBdr>
                    <w:top w:val="none" w:sz="0" w:space="0" w:color="auto"/>
                    <w:left w:val="none" w:sz="0" w:space="0" w:color="auto"/>
                    <w:bottom w:val="none" w:sz="0" w:space="0" w:color="auto"/>
                    <w:right w:val="none" w:sz="0" w:space="0" w:color="auto"/>
                  </w:divBdr>
                  <w:divsChild>
                    <w:div w:id="404692759">
                      <w:marLeft w:val="0"/>
                      <w:marRight w:val="0"/>
                      <w:marTop w:val="0"/>
                      <w:marBottom w:val="0"/>
                      <w:divBdr>
                        <w:top w:val="none" w:sz="0" w:space="0" w:color="auto"/>
                        <w:left w:val="none" w:sz="0" w:space="0" w:color="auto"/>
                        <w:bottom w:val="none" w:sz="0" w:space="0" w:color="auto"/>
                        <w:right w:val="none" w:sz="0" w:space="0" w:color="auto"/>
                      </w:divBdr>
                    </w:div>
                  </w:divsChild>
                </w:div>
                <w:div w:id="1921744281">
                  <w:marLeft w:val="0"/>
                  <w:marRight w:val="0"/>
                  <w:marTop w:val="0"/>
                  <w:marBottom w:val="0"/>
                  <w:divBdr>
                    <w:top w:val="none" w:sz="0" w:space="0" w:color="auto"/>
                    <w:left w:val="none" w:sz="0" w:space="0" w:color="auto"/>
                    <w:bottom w:val="none" w:sz="0" w:space="0" w:color="auto"/>
                    <w:right w:val="none" w:sz="0" w:space="0" w:color="auto"/>
                  </w:divBdr>
                  <w:divsChild>
                    <w:div w:id="887374919">
                      <w:marLeft w:val="0"/>
                      <w:marRight w:val="0"/>
                      <w:marTop w:val="0"/>
                      <w:marBottom w:val="0"/>
                      <w:divBdr>
                        <w:top w:val="none" w:sz="0" w:space="0" w:color="auto"/>
                        <w:left w:val="none" w:sz="0" w:space="0" w:color="auto"/>
                        <w:bottom w:val="none" w:sz="0" w:space="0" w:color="auto"/>
                        <w:right w:val="none" w:sz="0" w:space="0" w:color="auto"/>
                      </w:divBdr>
                    </w:div>
                  </w:divsChild>
                </w:div>
                <w:div w:id="1317152215">
                  <w:marLeft w:val="0"/>
                  <w:marRight w:val="0"/>
                  <w:marTop w:val="0"/>
                  <w:marBottom w:val="0"/>
                  <w:divBdr>
                    <w:top w:val="none" w:sz="0" w:space="0" w:color="auto"/>
                    <w:left w:val="none" w:sz="0" w:space="0" w:color="auto"/>
                    <w:bottom w:val="none" w:sz="0" w:space="0" w:color="auto"/>
                    <w:right w:val="none" w:sz="0" w:space="0" w:color="auto"/>
                  </w:divBdr>
                  <w:divsChild>
                    <w:div w:id="172456570">
                      <w:marLeft w:val="0"/>
                      <w:marRight w:val="0"/>
                      <w:marTop w:val="0"/>
                      <w:marBottom w:val="0"/>
                      <w:divBdr>
                        <w:top w:val="none" w:sz="0" w:space="0" w:color="auto"/>
                        <w:left w:val="none" w:sz="0" w:space="0" w:color="auto"/>
                        <w:bottom w:val="none" w:sz="0" w:space="0" w:color="auto"/>
                        <w:right w:val="none" w:sz="0" w:space="0" w:color="auto"/>
                      </w:divBdr>
                    </w:div>
                  </w:divsChild>
                </w:div>
                <w:div w:id="1730223056">
                  <w:marLeft w:val="0"/>
                  <w:marRight w:val="0"/>
                  <w:marTop w:val="0"/>
                  <w:marBottom w:val="0"/>
                  <w:divBdr>
                    <w:top w:val="none" w:sz="0" w:space="0" w:color="auto"/>
                    <w:left w:val="none" w:sz="0" w:space="0" w:color="auto"/>
                    <w:bottom w:val="none" w:sz="0" w:space="0" w:color="auto"/>
                    <w:right w:val="none" w:sz="0" w:space="0" w:color="auto"/>
                  </w:divBdr>
                  <w:divsChild>
                    <w:div w:id="1059015795">
                      <w:marLeft w:val="0"/>
                      <w:marRight w:val="0"/>
                      <w:marTop w:val="0"/>
                      <w:marBottom w:val="0"/>
                      <w:divBdr>
                        <w:top w:val="none" w:sz="0" w:space="0" w:color="auto"/>
                        <w:left w:val="none" w:sz="0" w:space="0" w:color="auto"/>
                        <w:bottom w:val="none" w:sz="0" w:space="0" w:color="auto"/>
                        <w:right w:val="none" w:sz="0" w:space="0" w:color="auto"/>
                      </w:divBdr>
                    </w:div>
                  </w:divsChild>
                </w:div>
                <w:div w:id="765032788">
                  <w:marLeft w:val="0"/>
                  <w:marRight w:val="0"/>
                  <w:marTop w:val="0"/>
                  <w:marBottom w:val="0"/>
                  <w:divBdr>
                    <w:top w:val="none" w:sz="0" w:space="0" w:color="auto"/>
                    <w:left w:val="none" w:sz="0" w:space="0" w:color="auto"/>
                    <w:bottom w:val="none" w:sz="0" w:space="0" w:color="auto"/>
                    <w:right w:val="none" w:sz="0" w:space="0" w:color="auto"/>
                  </w:divBdr>
                  <w:divsChild>
                    <w:div w:id="2017340994">
                      <w:marLeft w:val="0"/>
                      <w:marRight w:val="0"/>
                      <w:marTop w:val="0"/>
                      <w:marBottom w:val="0"/>
                      <w:divBdr>
                        <w:top w:val="none" w:sz="0" w:space="0" w:color="auto"/>
                        <w:left w:val="none" w:sz="0" w:space="0" w:color="auto"/>
                        <w:bottom w:val="none" w:sz="0" w:space="0" w:color="auto"/>
                        <w:right w:val="none" w:sz="0" w:space="0" w:color="auto"/>
                      </w:divBdr>
                    </w:div>
                  </w:divsChild>
                </w:div>
                <w:div w:id="367485571">
                  <w:marLeft w:val="0"/>
                  <w:marRight w:val="0"/>
                  <w:marTop w:val="0"/>
                  <w:marBottom w:val="0"/>
                  <w:divBdr>
                    <w:top w:val="none" w:sz="0" w:space="0" w:color="auto"/>
                    <w:left w:val="none" w:sz="0" w:space="0" w:color="auto"/>
                    <w:bottom w:val="none" w:sz="0" w:space="0" w:color="auto"/>
                    <w:right w:val="none" w:sz="0" w:space="0" w:color="auto"/>
                  </w:divBdr>
                  <w:divsChild>
                    <w:div w:id="1058816832">
                      <w:marLeft w:val="0"/>
                      <w:marRight w:val="0"/>
                      <w:marTop w:val="0"/>
                      <w:marBottom w:val="0"/>
                      <w:divBdr>
                        <w:top w:val="none" w:sz="0" w:space="0" w:color="auto"/>
                        <w:left w:val="none" w:sz="0" w:space="0" w:color="auto"/>
                        <w:bottom w:val="none" w:sz="0" w:space="0" w:color="auto"/>
                        <w:right w:val="none" w:sz="0" w:space="0" w:color="auto"/>
                      </w:divBdr>
                    </w:div>
                  </w:divsChild>
                </w:div>
                <w:div w:id="1740668867">
                  <w:marLeft w:val="0"/>
                  <w:marRight w:val="0"/>
                  <w:marTop w:val="0"/>
                  <w:marBottom w:val="0"/>
                  <w:divBdr>
                    <w:top w:val="none" w:sz="0" w:space="0" w:color="auto"/>
                    <w:left w:val="none" w:sz="0" w:space="0" w:color="auto"/>
                    <w:bottom w:val="none" w:sz="0" w:space="0" w:color="auto"/>
                    <w:right w:val="none" w:sz="0" w:space="0" w:color="auto"/>
                  </w:divBdr>
                  <w:divsChild>
                    <w:div w:id="1641811351">
                      <w:marLeft w:val="0"/>
                      <w:marRight w:val="0"/>
                      <w:marTop w:val="0"/>
                      <w:marBottom w:val="0"/>
                      <w:divBdr>
                        <w:top w:val="none" w:sz="0" w:space="0" w:color="auto"/>
                        <w:left w:val="none" w:sz="0" w:space="0" w:color="auto"/>
                        <w:bottom w:val="none" w:sz="0" w:space="0" w:color="auto"/>
                        <w:right w:val="none" w:sz="0" w:space="0" w:color="auto"/>
                      </w:divBdr>
                    </w:div>
                  </w:divsChild>
                </w:div>
                <w:div w:id="116071235">
                  <w:marLeft w:val="0"/>
                  <w:marRight w:val="0"/>
                  <w:marTop w:val="0"/>
                  <w:marBottom w:val="0"/>
                  <w:divBdr>
                    <w:top w:val="none" w:sz="0" w:space="0" w:color="auto"/>
                    <w:left w:val="none" w:sz="0" w:space="0" w:color="auto"/>
                    <w:bottom w:val="none" w:sz="0" w:space="0" w:color="auto"/>
                    <w:right w:val="none" w:sz="0" w:space="0" w:color="auto"/>
                  </w:divBdr>
                  <w:divsChild>
                    <w:div w:id="2028285385">
                      <w:marLeft w:val="0"/>
                      <w:marRight w:val="0"/>
                      <w:marTop w:val="0"/>
                      <w:marBottom w:val="0"/>
                      <w:divBdr>
                        <w:top w:val="none" w:sz="0" w:space="0" w:color="auto"/>
                        <w:left w:val="none" w:sz="0" w:space="0" w:color="auto"/>
                        <w:bottom w:val="none" w:sz="0" w:space="0" w:color="auto"/>
                        <w:right w:val="none" w:sz="0" w:space="0" w:color="auto"/>
                      </w:divBdr>
                    </w:div>
                  </w:divsChild>
                </w:div>
                <w:div w:id="1250650469">
                  <w:marLeft w:val="0"/>
                  <w:marRight w:val="0"/>
                  <w:marTop w:val="0"/>
                  <w:marBottom w:val="0"/>
                  <w:divBdr>
                    <w:top w:val="none" w:sz="0" w:space="0" w:color="auto"/>
                    <w:left w:val="none" w:sz="0" w:space="0" w:color="auto"/>
                    <w:bottom w:val="none" w:sz="0" w:space="0" w:color="auto"/>
                    <w:right w:val="none" w:sz="0" w:space="0" w:color="auto"/>
                  </w:divBdr>
                  <w:divsChild>
                    <w:div w:id="1937706797">
                      <w:marLeft w:val="0"/>
                      <w:marRight w:val="0"/>
                      <w:marTop w:val="0"/>
                      <w:marBottom w:val="0"/>
                      <w:divBdr>
                        <w:top w:val="none" w:sz="0" w:space="0" w:color="auto"/>
                        <w:left w:val="none" w:sz="0" w:space="0" w:color="auto"/>
                        <w:bottom w:val="none" w:sz="0" w:space="0" w:color="auto"/>
                        <w:right w:val="none" w:sz="0" w:space="0" w:color="auto"/>
                      </w:divBdr>
                    </w:div>
                  </w:divsChild>
                </w:div>
                <w:div w:id="577401720">
                  <w:marLeft w:val="0"/>
                  <w:marRight w:val="0"/>
                  <w:marTop w:val="0"/>
                  <w:marBottom w:val="0"/>
                  <w:divBdr>
                    <w:top w:val="none" w:sz="0" w:space="0" w:color="auto"/>
                    <w:left w:val="none" w:sz="0" w:space="0" w:color="auto"/>
                    <w:bottom w:val="none" w:sz="0" w:space="0" w:color="auto"/>
                    <w:right w:val="none" w:sz="0" w:space="0" w:color="auto"/>
                  </w:divBdr>
                  <w:divsChild>
                    <w:div w:id="1584299875">
                      <w:marLeft w:val="0"/>
                      <w:marRight w:val="0"/>
                      <w:marTop w:val="0"/>
                      <w:marBottom w:val="0"/>
                      <w:divBdr>
                        <w:top w:val="none" w:sz="0" w:space="0" w:color="auto"/>
                        <w:left w:val="none" w:sz="0" w:space="0" w:color="auto"/>
                        <w:bottom w:val="none" w:sz="0" w:space="0" w:color="auto"/>
                        <w:right w:val="none" w:sz="0" w:space="0" w:color="auto"/>
                      </w:divBdr>
                    </w:div>
                  </w:divsChild>
                </w:div>
                <w:div w:id="1519781541">
                  <w:marLeft w:val="0"/>
                  <w:marRight w:val="0"/>
                  <w:marTop w:val="0"/>
                  <w:marBottom w:val="0"/>
                  <w:divBdr>
                    <w:top w:val="none" w:sz="0" w:space="0" w:color="auto"/>
                    <w:left w:val="none" w:sz="0" w:space="0" w:color="auto"/>
                    <w:bottom w:val="none" w:sz="0" w:space="0" w:color="auto"/>
                    <w:right w:val="none" w:sz="0" w:space="0" w:color="auto"/>
                  </w:divBdr>
                  <w:divsChild>
                    <w:div w:id="1789007222">
                      <w:marLeft w:val="0"/>
                      <w:marRight w:val="0"/>
                      <w:marTop w:val="0"/>
                      <w:marBottom w:val="0"/>
                      <w:divBdr>
                        <w:top w:val="none" w:sz="0" w:space="0" w:color="auto"/>
                        <w:left w:val="none" w:sz="0" w:space="0" w:color="auto"/>
                        <w:bottom w:val="none" w:sz="0" w:space="0" w:color="auto"/>
                        <w:right w:val="none" w:sz="0" w:space="0" w:color="auto"/>
                      </w:divBdr>
                    </w:div>
                  </w:divsChild>
                </w:div>
                <w:div w:id="1600017989">
                  <w:marLeft w:val="0"/>
                  <w:marRight w:val="0"/>
                  <w:marTop w:val="0"/>
                  <w:marBottom w:val="0"/>
                  <w:divBdr>
                    <w:top w:val="none" w:sz="0" w:space="0" w:color="auto"/>
                    <w:left w:val="none" w:sz="0" w:space="0" w:color="auto"/>
                    <w:bottom w:val="none" w:sz="0" w:space="0" w:color="auto"/>
                    <w:right w:val="none" w:sz="0" w:space="0" w:color="auto"/>
                  </w:divBdr>
                  <w:divsChild>
                    <w:div w:id="2059501496">
                      <w:marLeft w:val="0"/>
                      <w:marRight w:val="0"/>
                      <w:marTop w:val="0"/>
                      <w:marBottom w:val="0"/>
                      <w:divBdr>
                        <w:top w:val="none" w:sz="0" w:space="0" w:color="auto"/>
                        <w:left w:val="none" w:sz="0" w:space="0" w:color="auto"/>
                        <w:bottom w:val="none" w:sz="0" w:space="0" w:color="auto"/>
                        <w:right w:val="none" w:sz="0" w:space="0" w:color="auto"/>
                      </w:divBdr>
                    </w:div>
                  </w:divsChild>
                </w:div>
                <w:div w:id="258222218">
                  <w:marLeft w:val="0"/>
                  <w:marRight w:val="0"/>
                  <w:marTop w:val="0"/>
                  <w:marBottom w:val="0"/>
                  <w:divBdr>
                    <w:top w:val="none" w:sz="0" w:space="0" w:color="auto"/>
                    <w:left w:val="none" w:sz="0" w:space="0" w:color="auto"/>
                    <w:bottom w:val="none" w:sz="0" w:space="0" w:color="auto"/>
                    <w:right w:val="none" w:sz="0" w:space="0" w:color="auto"/>
                  </w:divBdr>
                  <w:divsChild>
                    <w:div w:id="979529880">
                      <w:marLeft w:val="0"/>
                      <w:marRight w:val="0"/>
                      <w:marTop w:val="0"/>
                      <w:marBottom w:val="0"/>
                      <w:divBdr>
                        <w:top w:val="none" w:sz="0" w:space="0" w:color="auto"/>
                        <w:left w:val="none" w:sz="0" w:space="0" w:color="auto"/>
                        <w:bottom w:val="none" w:sz="0" w:space="0" w:color="auto"/>
                        <w:right w:val="none" w:sz="0" w:space="0" w:color="auto"/>
                      </w:divBdr>
                    </w:div>
                  </w:divsChild>
                </w:div>
                <w:div w:id="2076076190">
                  <w:marLeft w:val="0"/>
                  <w:marRight w:val="0"/>
                  <w:marTop w:val="0"/>
                  <w:marBottom w:val="0"/>
                  <w:divBdr>
                    <w:top w:val="none" w:sz="0" w:space="0" w:color="auto"/>
                    <w:left w:val="none" w:sz="0" w:space="0" w:color="auto"/>
                    <w:bottom w:val="none" w:sz="0" w:space="0" w:color="auto"/>
                    <w:right w:val="none" w:sz="0" w:space="0" w:color="auto"/>
                  </w:divBdr>
                  <w:divsChild>
                    <w:div w:id="1483960431">
                      <w:marLeft w:val="0"/>
                      <w:marRight w:val="0"/>
                      <w:marTop w:val="0"/>
                      <w:marBottom w:val="0"/>
                      <w:divBdr>
                        <w:top w:val="none" w:sz="0" w:space="0" w:color="auto"/>
                        <w:left w:val="none" w:sz="0" w:space="0" w:color="auto"/>
                        <w:bottom w:val="none" w:sz="0" w:space="0" w:color="auto"/>
                        <w:right w:val="none" w:sz="0" w:space="0" w:color="auto"/>
                      </w:divBdr>
                    </w:div>
                  </w:divsChild>
                </w:div>
                <w:div w:id="1103497543">
                  <w:marLeft w:val="0"/>
                  <w:marRight w:val="0"/>
                  <w:marTop w:val="0"/>
                  <w:marBottom w:val="0"/>
                  <w:divBdr>
                    <w:top w:val="none" w:sz="0" w:space="0" w:color="auto"/>
                    <w:left w:val="none" w:sz="0" w:space="0" w:color="auto"/>
                    <w:bottom w:val="none" w:sz="0" w:space="0" w:color="auto"/>
                    <w:right w:val="none" w:sz="0" w:space="0" w:color="auto"/>
                  </w:divBdr>
                  <w:divsChild>
                    <w:div w:id="332607700">
                      <w:marLeft w:val="0"/>
                      <w:marRight w:val="0"/>
                      <w:marTop w:val="0"/>
                      <w:marBottom w:val="0"/>
                      <w:divBdr>
                        <w:top w:val="none" w:sz="0" w:space="0" w:color="auto"/>
                        <w:left w:val="none" w:sz="0" w:space="0" w:color="auto"/>
                        <w:bottom w:val="none" w:sz="0" w:space="0" w:color="auto"/>
                        <w:right w:val="none" w:sz="0" w:space="0" w:color="auto"/>
                      </w:divBdr>
                    </w:div>
                  </w:divsChild>
                </w:div>
                <w:div w:id="1110010004">
                  <w:marLeft w:val="0"/>
                  <w:marRight w:val="0"/>
                  <w:marTop w:val="0"/>
                  <w:marBottom w:val="0"/>
                  <w:divBdr>
                    <w:top w:val="none" w:sz="0" w:space="0" w:color="auto"/>
                    <w:left w:val="none" w:sz="0" w:space="0" w:color="auto"/>
                    <w:bottom w:val="none" w:sz="0" w:space="0" w:color="auto"/>
                    <w:right w:val="none" w:sz="0" w:space="0" w:color="auto"/>
                  </w:divBdr>
                  <w:divsChild>
                    <w:div w:id="16338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32275">
          <w:marLeft w:val="0"/>
          <w:marRight w:val="0"/>
          <w:marTop w:val="0"/>
          <w:marBottom w:val="0"/>
          <w:divBdr>
            <w:top w:val="none" w:sz="0" w:space="0" w:color="auto"/>
            <w:left w:val="none" w:sz="0" w:space="0" w:color="auto"/>
            <w:bottom w:val="none" w:sz="0" w:space="0" w:color="auto"/>
            <w:right w:val="none" w:sz="0" w:space="0" w:color="auto"/>
          </w:divBdr>
        </w:div>
        <w:div w:id="849443726">
          <w:marLeft w:val="0"/>
          <w:marRight w:val="0"/>
          <w:marTop w:val="0"/>
          <w:marBottom w:val="0"/>
          <w:divBdr>
            <w:top w:val="none" w:sz="0" w:space="0" w:color="auto"/>
            <w:left w:val="none" w:sz="0" w:space="0" w:color="auto"/>
            <w:bottom w:val="none" w:sz="0" w:space="0" w:color="auto"/>
            <w:right w:val="none" w:sz="0" w:space="0" w:color="auto"/>
          </w:divBdr>
        </w:div>
        <w:div w:id="341203223">
          <w:marLeft w:val="0"/>
          <w:marRight w:val="0"/>
          <w:marTop w:val="0"/>
          <w:marBottom w:val="0"/>
          <w:divBdr>
            <w:top w:val="none" w:sz="0" w:space="0" w:color="auto"/>
            <w:left w:val="none" w:sz="0" w:space="0" w:color="auto"/>
            <w:bottom w:val="none" w:sz="0" w:space="0" w:color="auto"/>
            <w:right w:val="none" w:sz="0" w:space="0" w:color="auto"/>
          </w:divBdr>
        </w:div>
        <w:div w:id="1723091255">
          <w:marLeft w:val="0"/>
          <w:marRight w:val="0"/>
          <w:marTop w:val="0"/>
          <w:marBottom w:val="0"/>
          <w:divBdr>
            <w:top w:val="none" w:sz="0" w:space="0" w:color="auto"/>
            <w:left w:val="none" w:sz="0" w:space="0" w:color="auto"/>
            <w:bottom w:val="none" w:sz="0" w:space="0" w:color="auto"/>
            <w:right w:val="none" w:sz="0" w:space="0" w:color="auto"/>
          </w:divBdr>
        </w:div>
        <w:div w:id="1834056640">
          <w:marLeft w:val="0"/>
          <w:marRight w:val="0"/>
          <w:marTop w:val="0"/>
          <w:marBottom w:val="0"/>
          <w:divBdr>
            <w:top w:val="none" w:sz="0" w:space="0" w:color="auto"/>
            <w:left w:val="none" w:sz="0" w:space="0" w:color="auto"/>
            <w:bottom w:val="none" w:sz="0" w:space="0" w:color="auto"/>
            <w:right w:val="none" w:sz="0" w:space="0" w:color="auto"/>
          </w:divBdr>
        </w:div>
        <w:div w:id="288366143">
          <w:marLeft w:val="0"/>
          <w:marRight w:val="0"/>
          <w:marTop w:val="0"/>
          <w:marBottom w:val="0"/>
          <w:divBdr>
            <w:top w:val="none" w:sz="0" w:space="0" w:color="auto"/>
            <w:left w:val="none" w:sz="0" w:space="0" w:color="auto"/>
            <w:bottom w:val="none" w:sz="0" w:space="0" w:color="auto"/>
            <w:right w:val="none" w:sz="0" w:space="0" w:color="auto"/>
          </w:divBdr>
        </w:div>
        <w:div w:id="1738435455">
          <w:marLeft w:val="0"/>
          <w:marRight w:val="0"/>
          <w:marTop w:val="0"/>
          <w:marBottom w:val="0"/>
          <w:divBdr>
            <w:top w:val="none" w:sz="0" w:space="0" w:color="auto"/>
            <w:left w:val="none" w:sz="0" w:space="0" w:color="auto"/>
            <w:bottom w:val="none" w:sz="0" w:space="0" w:color="auto"/>
            <w:right w:val="none" w:sz="0" w:space="0" w:color="auto"/>
          </w:divBdr>
        </w:div>
        <w:div w:id="548878133">
          <w:marLeft w:val="0"/>
          <w:marRight w:val="0"/>
          <w:marTop w:val="0"/>
          <w:marBottom w:val="0"/>
          <w:divBdr>
            <w:top w:val="none" w:sz="0" w:space="0" w:color="auto"/>
            <w:left w:val="none" w:sz="0" w:space="0" w:color="auto"/>
            <w:bottom w:val="none" w:sz="0" w:space="0" w:color="auto"/>
            <w:right w:val="none" w:sz="0" w:space="0" w:color="auto"/>
          </w:divBdr>
        </w:div>
        <w:div w:id="2031370873">
          <w:marLeft w:val="0"/>
          <w:marRight w:val="0"/>
          <w:marTop w:val="0"/>
          <w:marBottom w:val="0"/>
          <w:divBdr>
            <w:top w:val="none" w:sz="0" w:space="0" w:color="auto"/>
            <w:left w:val="none" w:sz="0" w:space="0" w:color="auto"/>
            <w:bottom w:val="none" w:sz="0" w:space="0" w:color="auto"/>
            <w:right w:val="none" w:sz="0" w:space="0" w:color="auto"/>
          </w:divBdr>
        </w:div>
        <w:div w:id="1251817403">
          <w:marLeft w:val="0"/>
          <w:marRight w:val="0"/>
          <w:marTop w:val="0"/>
          <w:marBottom w:val="0"/>
          <w:divBdr>
            <w:top w:val="none" w:sz="0" w:space="0" w:color="auto"/>
            <w:left w:val="none" w:sz="0" w:space="0" w:color="auto"/>
            <w:bottom w:val="none" w:sz="0" w:space="0" w:color="auto"/>
            <w:right w:val="none" w:sz="0" w:space="0" w:color="auto"/>
          </w:divBdr>
        </w:div>
        <w:div w:id="642470406">
          <w:marLeft w:val="0"/>
          <w:marRight w:val="0"/>
          <w:marTop w:val="0"/>
          <w:marBottom w:val="0"/>
          <w:divBdr>
            <w:top w:val="none" w:sz="0" w:space="0" w:color="auto"/>
            <w:left w:val="none" w:sz="0" w:space="0" w:color="auto"/>
            <w:bottom w:val="none" w:sz="0" w:space="0" w:color="auto"/>
            <w:right w:val="none" w:sz="0" w:space="0" w:color="auto"/>
          </w:divBdr>
        </w:div>
        <w:div w:id="1419062706">
          <w:marLeft w:val="0"/>
          <w:marRight w:val="0"/>
          <w:marTop w:val="0"/>
          <w:marBottom w:val="0"/>
          <w:divBdr>
            <w:top w:val="none" w:sz="0" w:space="0" w:color="auto"/>
            <w:left w:val="none" w:sz="0" w:space="0" w:color="auto"/>
            <w:bottom w:val="none" w:sz="0" w:space="0" w:color="auto"/>
            <w:right w:val="none" w:sz="0" w:space="0" w:color="auto"/>
          </w:divBdr>
        </w:div>
        <w:div w:id="675885019">
          <w:marLeft w:val="0"/>
          <w:marRight w:val="0"/>
          <w:marTop w:val="0"/>
          <w:marBottom w:val="0"/>
          <w:divBdr>
            <w:top w:val="none" w:sz="0" w:space="0" w:color="auto"/>
            <w:left w:val="none" w:sz="0" w:space="0" w:color="auto"/>
            <w:bottom w:val="none" w:sz="0" w:space="0" w:color="auto"/>
            <w:right w:val="none" w:sz="0" w:space="0" w:color="auto"/>
          </w:divBdr>
        </w:div>
        <w:div w:id="225995216">
          <w:marLeft w:val="0"/>
          <w:marRight w:val="0"/>
          <w:marTop w:val="0"/>
          <w:marBottom w:val="0"/>
          <w:divBdr>
            <w:top w:val="none" w:sz="0" w:space="0" w:color="auto"/>
            <w:left w:val="none" w:sz="0" w:space="0" w:color="auto"/>
            <w:bottom w:val="none" w:sz="0" w:space="0" w:color="auto"/>
            <w:right w:val="none" w:sz="0" w:space="0" w:color="auto"/>
          </w:divBdr>
        </w:div>
        <w:div w:id="2033267212">
          <w:marLeft w:val="0"/>
          <w:marRight w:val="0"/>
          <w:marTop w:val="0"/>
          <w:marBottom w:val="0"/>
          <w:divBdr>
            <w:top w:val="none" w:sz="0" w:space="0" w:color="auto"/>
            <w:left w:val="none" w:sz="0" w:space="0" w:color="auto"/>
            <w:bottom w:val="none" w:sz="0" w:space="0" w:color="auto"/>
            <w:right w:val="none" w:sz="0" w:space="0" w:color="auto"/>
          </w:divBdr>
        </w:div>
        <w:div w:id="430472254">
          <w:marLeft w:val="0"/>
          <w:marRight w:val="0"/>
          <w:marTop w:val="0"/>
          <w:marBottom w:val="0"/>
          <w:divBdr>
            <w:top w:val="none" w:sz="0" w:space="0" w:color="auto"/>
            <w:left w:val="none" w:sz="0" w:space="0" w:color="auto"/>
            <w:bottom w:val="none" w:sz="0" w:space="0" w:color="auto"/>
            <w:right w:val="none" w:sz="0" w:space="0" w:color="auto"/>
          </w:divBdr>
        </w:div>
        <w:div w:id="166485876">
          <w:marLeft w:val="0"/>
          <w:marRight w:val="0"/>
          <w:marTop w:val="0"/>
          <w:marBottom w:val="0"/>
          <w:divBdr>
            <w:top w:val="none" w:sz="0" w:space="0" w:color="auto"/>
            <w:left w:val="none" w:sz="0" w:space="0" w:color="auto"/>
            <w:bottom w:val="none" w:sz="0" w:space="0" w:color="auto"/>
            <w:right w:val="none" w:sz="0" w:space="0" w:color="auto"/>
          </w:divBdr>
        </w:div>
        <w:div w:id="466313230">
          <w:marLeft w:val="0"/>
          <w:marRight w:val="0"/>
          <w:marTop w:val="0"/>
          <w:marBottom w:val="0"/>
          <w:divBdr>
            <w:top w:val="none" w:sz="0" w:space="0" w:color="auto"/>
            <w:left w:val="none" w:sz="0" w:space="0" w:color="auto"/>
            <w:bottom w:val="none" w:sz="0" w:space="0" w:color="auto"/>
            <w:right w:val="none" w:sz="0" w:space="0" w:color="auto"/>
          </w:divBdr>
        </w:div>
        <w:div w:id="430129114">
          <w:marLeft w:val="0"/>
          <w:marRight w:val="0"/>
          <w:marTop w:val="0"/>
          <w:marBottom w:val="0"/>
          <w:divBdr>
            <w:top w:val="none" w:sz="0" w:space="0" w:color="auto"/>
            <w:left w:val="none" w:sz="0" w:space="0" w:color="auto"/>
            <w:bottom w:val="none" w:sz="0" w:space="0" w:color="auto"/>
            <w:right w:val="none" w:sz="0" w:space="0" w:color="auto"/>
          </w:divBdr>
        </w:div>
        <w:div w:id="1001154163">
          <w:marLeft w:val="0"/>
          <w:marRight w:val="0"/>
          <w:marTop w:val="0"/>
          <w:marBottom w:val="0"/>
          <w:divBdr>
            <w:top w:val="none" w:sz="0" w:space="0" w:color="auto"/>
            <w:left w:val="none" w:sz="0" w:space="0" w:color="auto"/>
            <w:bottom w:val="none" w:sz="0" w:space="0" w:color="auto"/>
            <w:right w:val="none" w:sz="0" w:space="0" w:color="auto"/>
          </w:divBdr>
        </w:div>
        <w:div w:id="2001734307">
          <w:marLeft w:val="0"/>
          <w:marRight w:val="0"/>
          <w:marTop w:val="0"/>
          <w:marBottom w:val="0"/>
          <w:divBdr>
            <w:top w:val="none" w:sz="0" w:space="0" w:color="auto"/>
            <w:left w:val="none" w:sz="0" w:space="0" w:color="auto"/>
            <w:bottom w:val="none" w:sz="0" w:space="0" w:color="auto"/>
            <w:right w:val="none" w:sz="0" w:space="0" w:color="auto"/>
          </w:divBdr>
        </w:div>
        <w:div w:id="599682056">
          <w:marLeft w:val="0"/>
          <w:marRight w:val="0"/>
          <w:marTop w:val="0"/>
          <w:marBottom w:val="0"/>
          <w:divBdr>
            <w:top w:val="none" w:sz="0" w:space="0" w:color="auto"/>
            <w:left w:val="none" w:sz="0" w:space="0" w:color="auto"/>
            <w:bottom w:val="none" w:sz="0" w:space="0" w:color="auto"/>
            <w:right w:val="none" w:sz="0" w:space="0" w:color="auto"/>
          </w:divBdr>
        </w:div>
      </w:divsChild>
    </w:div>
    <w:div w:id="511799291">
      <w:bodyDiv w:val="1"/>
      <w:marLeft w:val="0"/>
      <w:marRight w:val="0"/>
      <w:marTop w:val="0"/>
      <w:marBottom w:val="0"/>
      <w:divBdr>
        <w:top w:val="none" w:sz="0" w:space="0" w:color="auto"/>
        <w:left w:val="none" w:sz="0" w:space="0" w:color="auto"/>
        <w:bottom w:val="none" w:sz="0" w:space="0" w:color="auto"/>
        <w:right w:val="none" w:sz="0" w:space="0" w:color="auto"/>
      </w:divBdr>
    </w:div>
    <w:div w:id="521015040">
      <w:bodyDiv w:val="1"/>
      <w:marLeft w:val="0"/>
      <w:marRight w:val="0"/>
      <w:marTop w:val="0"/>
      <w:marBottom w:val="0"/>
      <w:divBdr>
        <w:top w:val="none" w:sz="0" w:space="0" w:color="auto"/>
        <w:left w:val="none" w:sz="0" w:space="0" w:color="auto"/>
        <w:bottom w:val="none" w:sz="0" w:space="0" w:color="auto"/>
        <w:right w:val="none" w:sz="0" w:space="0" w:color="auto"/>
      </w:divBdr>
      <w:divsChild>
        <w:div w:id="494996331">
          <w:marLeft w:val="720"/>
          <w:marRight w:val="0"/>
          <w:marTop w:val="0"/>
          <w:marBottom w:val="0"/>
          <w:divBdr>
            <w:top w:val="none" w:sz="0" w:space="0" w:color="auto"/>
            <w:left w:val="none" w:sz="0" w:space="0" w:color="auto"/>
            <w:bottom w:val="none" w:sz="0" w:space="0" w:color="auto"/>
            <w:right w:val="none" w:sz="0" w:space="0" w:color="auto"/>
          </w:divBdr>
        </w:div>
      </w:divsChild>
    </w:div>
    <w:div w:id="521209341">
      <w:bodyDiv w:val="1"/>
      <w:marLeft w:val="0"/>
      <w:marRight w:val="0"/>
      <w:marTop w:val="0"/>
      <w:marBottom w:val="0"/>
      <w:divBdr>
        <w:top w:val="none" w:sz="0" w:space="0" w:color="auto"/>
        <w:left w:val="none" w:sz="0" w:space="0" w:color="auto"/>
        <w:bottom w:val="none" w:sz="0" w:space="0" w:color="auto"/>
        <w:right w:val="none" w:sz="0" w:space="0" w:color="auto"/>
      </w:divBdr>
    </w:div>
    <w:div w:id="539169856">
      <w:bodyDiv w:val="1"/>
      <w:marLeft w:val="0"/>
      <w:marRight w:val="0"/>
      <w:marTop w:val="0"/>
      <w:marBottom w:val="0"/>
      <w:divBdr>
        <w:top w:val="none" w:sz="0" w:space="0" w:color="auto"/>
        <w:left w:val="none" w:sz="0" w:space="0" w:color="auto"/>
        <w:bottom w:val="none" w:sz="0" w:space="0" w:color="auto"/>
        <w:right w:val="none" w:sz="0" w:space="0" w:color="auto"/>
      </w:divBdr>
      <w:divsChild>
        <w:div w:id="1080517986">
          <w:marLeft w:val="720"/>
          <w:marRight w:val="0"/>
          <w:marTop w:val="0"/>
          <w:marBottom w:val="0"/>
          <w:divBdr>
            <w:top w:val="none" w:sz="0" w:space="0" w:color="auto"/>
            <w:left w:val="none" w:sz="0" w:space="0" w:color="auto"/>
            <w:bottom w:val="none" w:sz="0" w:space="0" w:color="auto"/>
            <w:right w:val="none" w:sz="0" w:space="0" w:color="auto"/>
          </w:divBdr>
        </w:div>
        <w:div w:id="1534148460">
          <w:marLeft w:val="720"/>
          <w:marRight w:val="0"/>
          <w:marTop w:val="0"/>
          <w:marBottom w:val="0"/>
          <w:divBdr>
            <w:top w:val="none" w:sz="0" w:space="0" w:color="auto"/>
            <w:left w:val="none" w:sz="0" w:space="0" w:color="auto"/>
            <w:bottom w:val="none" w:sz="0" w:space="0" w:color="auto"/>
            <w:right w:val="none" w:sz="0" w:space="0" w:color="auto"/>
          </w:divBdr>
        </w:div>
      </w:divsChild>
    </w:div>
    <w:div w:id="746919113">
      <w:bodyDiv w:val="1"/>
      <w:marLeft w:val="0"/>
      <w:marRight w:val="0"/>
      <w:marTop w:val="0"/>
      <w:marBottom w:val="0"/>
      <w:divBdr>
        <w:top w:val="none" w:sz="0" w:space="0" w:color="auto"/>
        <w:left w:val="none" w:sz="0" w:space="0" w:color="auto"/>
        <w:bottom w:val="none" w:sz="0" w:space="0" w:color="auto"/>
        <w:right w:val="none" w:sz="0" w:space="0" w:color="auto"/>
      </w:divBdr>
    </w:div>
    <w:div w:id="789671576">
      <w:bodyDiv w:val="1"/>
      <w:marLeft w:val="0"/>
      <w:marRight w:val="0"/>
      <w:marTop w:val="0"/>
      <w:marBottom w:val="0"/>
      <w:divBdr>
        <w:top w:val="none" w:sz="0" w:space="0" w:color="auto"/>
        <w:left w:val="none" w:sz="0" w:space="0" w:color="auto"/>
        <w:bottom w:val="none" w:sz="0" w:space="0" w:color="auto"/>
        <w:right w:val="none" w:sz="0" w:space="0" w:color="auto"/>
      </w:divBdr>
    </w:div>
    <w:div w:id="838891559">
      <w:bodyDiv w:val="1"/>
      <w:marLeft w:val="0"/>
      <w:marRight w:val="0"/>
      <w:marTop w:val="0"/>
      <w:marBottom w:val="0"/>
      <w:divBdr>
        <w:top w:val="none" w:sz="0" w:space="0" w:color="auto"/>
        <w:left w:val="none" w:sz="0" w:space="0" w:color="auto"/>
        <w:bottom w:val="none" w:sz="0" w:space="0" w:color="auto"/>
        <w:right w:val="none" w:sz="0" w:space="0" w:color="auto"/>
      </w:divBdr>
    </w:div>
    <w:div w:id="934242903">
      <w:bodyDiv w:val="1"/>
      <w:marLeft w:val="0"/>
      <w:marRight w:val="0"/>
      <w:marTop w:val="0"/>
      <w:marBottom w:val="0"/>
      <w:divBdr>
        <w:top w:val="none" w:sz="0" w:space="0" w:color="auto"/>
        <w:left w:val="none" w:sz="0" w:space="0" w:color="auto"/>
        <w:bottom w:val="none" w:sz="0" w:space="0" w:color="auto"/>
        <w:right w:val="none" w:sz="0" w:space="0" w:color="auto"/>
      </w:divBdr>
      <w:divsChild>
        <w:div w:id="2080399608">
          <w:marLeft w:val="720"/>
          <w:marRight w:val="0"/>
          <w:marTop w:val="0"/>
          <w:marBottom w:val="0"/>
          <w:divBdr>
            <w:top w:val="none" w:sz="0" w:space="0" w:color="auto"/>
            <w:left w:val="none" w:sz="0" w:space="0" w:color="auto"/>
            <w:bottom w:val="none" w:sz="0" w:space="0" w:color="auto"/>
            <w:right w:val="none" w:sz="0" w:space="0" w:color="auto"/>
          </w:divBdr>
        </w:div>
      </w:divsChild>
    </w:div>
    <w:div w:id="1166826036">
      <w:bodyDiv w:val="1"/>
      <w:marLeft w:val="0"/>
      <w:marRight w:val="0"/>
      <w:marTop w:val="0"/>
      <w:marBottom w:val="0"/>
      <w:divBdr>
        <w:top w:val="none" w:sz="0" w:space="0" w:color="auto"/>
        <w:left w:val="none" w:sz="0" w:space="0" w:color="auto"/>
        <w:bottom w:val="none" w:sz="0" w:space="0" w:color="auto"/>
        <w:right w:val="none" w:sz="0" w:space="0" w:color="auto"/>
      </w:divBdr>
    </w:div>
    <w:div w:id="1285230500">
      <w:bodyDiv w:val="1"/>
      <w:marLeft w:val="0"/>
      <w:marRight w:val="0"/>
      <w:marTop w:val="0"/>
      <w:marBottom w:val="0"/>
      <w:divBdr>
        <w:top w:val="none" w:sz="0" w:space="0" w:color="auto"/>
        <w:left w:val="none" w:sz="0" w:space="0" w:color="auto"/>
        <w:bottom w:val="none" w:sz="0" w:space="0" w:color="auto"/>
        <w:right w:val="none" w:sz="0" w:space="0" w:color="auto"/>
      </w:divBdr>
    </w:div>
    <w:div w:id="1324121066">
      <w:bodyDiv w:val="1"/>
      <w:marLeft w:val="0"/>
      <w:marRight w:val="0"/>
      <w:marTop w:val="0"/>
      <w:marBottom w:val="0"/>
      <w:divBdr>
        <w:top w:val="none" w:sz="0" w:space="0" w:color="auto"/>
        <w:left w:val="none" w:sz="0" w:space="0" w:color="auto"/>
        <w:bottom w:val="none" w:sz="0" w:space="0" w:color="auto"/>
        <w:right w:val="none" w:sz="0" w:space="0" w:color="auto"/>
      </w:divBdr>
      <w:divsChild>
        <w:div w:id="1550650548">
          <w:marLeft w:val="720"/>
          <w:marRight w:val="0"/>
          <w:marTop w:val="0"/>
          <w:marBottom w:val="0"/>
          <w:divBdr>
            <w:top w:val="none" w:sz="0" w:space="0" w:color="auto"/>
            <w:left w:val="none" w:sz="0" w:space="0" w:color="auto"/>
            <w:bottom w:val="none" w:sz="0" w:space="0" w:color="auto"/>
            <w:right w:val="none" w:sz="0" w:space="0" w:color="auto"/>
          </w:divBdr>
        </w:div>
      </w:divsChild>
    </w:div>
    <w:div w:id="1531532768">
      <w:bodyDiv w:val="1"/>
      <w:marLeft w:val="0"/>
      <w:marRight w:val="0"/>
      <w:marTop w:val="0"/>
      <w:marBottom w:val="0"/>
      <w:divBdr>
        <w:top w:val="none" w:sz="0" w:space="0" w:color="auto"/>
        <w:left w:val="none" w:sz="0" w:space="0" w:color="auto"/>
        <w:bottom w:val="none" w:sz="0" w:space="0" w:color="auto"/>
        <w:right w:val="none" w:sz="0" w:space="0" w:color="auto"/>
      </w:divBdr>
    </w:div>
    <w:div w:id="1591498947">
      <w:bodyDiv w:val="1"/>
      <w:marLeft w:val="0"/>
      <w:marRight w:val="0"/>
      <w:marTop w:val="0"/>
      <w:marBottom w:val="0"/>
      <w:divBdr>
        <w:top w:val="none" w:sz="0" w:space="0" w:color="auto"/>
        <w:left w:val="none" w:sz="0" w:space="0" w:color="auto"/>
        <w:bottom w:val="none" w:sz="0" w:space="0" w:color="auto"/>
        <w:right w:val="none" w:sz="0" w:space="0" w:color="auto"/>
      </w:divBdr>
      <w:divsChild>
        <w:div w:id="1793358573">
          <w:marLeft w:val="0"/>
          <w:marRight w:val="0"/>
          <w:marTop w:val="0"/>
          <w:marBottom w:val="0"/>
          <w:divBdr>
            <w:top w:val="none" w:sz="0" w:space="0" w:color="auto"/>
            <w:left w:val="none" w:sz="0" w:space="0" w:color="auto"/>
            <w:bottom w:val="none" w:sz="0" w:space="0" w:color="auto"/>
            <w:right w:val="none" w:sz="0" w:space="0" w:color="auto"/>
          </w:divBdr>
        </w:div>
      </w:divsChild>
    </w:div>
    <w:div w:id="1653675809">
      <w:bodyDiv w:val="1"/>
      <w:marLeft w:val="0"/>
      <w:marRight w:val="0"/>
      <w:marTop w:val="0"/>
      <w:marBottom w:val="0"/>
      <w:divBdr>
        <w:top w:val="none" w:sz="0" w:space="0" w:color="auto"/>
        <w:left w:val="none" w:sz="0" w:space="0" w:color="auto"/>
        <w:bottom w:val="none" w:sz="0" w:space="0" w:color="auto"/>
        <w:right w:val="none" w:sz="0" w:space="0" w:color="auto"/>
      </w:divBdr>
    </w:div>
    <w:div w:id="1903786995">
      <w:bodyDiv w:val="1"/>
      <w:marLeft w:val="0"/>
      <w:marRight w:val="0"/>
      <w:marTop w:val="0"/>
      <w:marBottom w:val="0"/>
      <w:divBdr>
        <w:top w:val="none" w:sz="0" w:space="0" w:color="auto"/>
        <w:left w:val="none" w:sz="0" w:space="0" w:color="auto"/>
        <w:bottom w:val="none" w:sz="0" w:space="0" w:color="auto"/>
        <w:right w:val="none" w:sz="0" w:space="0" w:color="auto"/>
      </w:divBdr>
    </w:div>
    <w:div w:id="1920942385">
      <w:bodyDiv w:val="1"/>
      <w:marLeft w:val="0"/>
      <w:marRight w:val="0"/>
      <w:marTop w:val="0"/>
      <w:marBottom w:val="0"/>
      <w:divBdr>
        <w:top w:val="none" w:sz="0" w:space="0" w:color="auto"/>
        <w:left w:val="none" w:sz="0" w:space="0" w:color="auto"/>
        <w:bottom w:val="none" w:sz="0" w:space="0" w:color="auto"/>
        <w:right w:val="none" w:sz="0" w:space="0" w:color="auto"/>
      </w:divBdr>
    </w:div>
    <w:div w:id="1961567852">
      <w:bodyDiv w:val="1"/>
      <w:marLeft w:val="0"/>
      <w:marRight w:val="0"/>
      <w:marTop w:val="0"/>
      <w:marBottom w:val="0"/>
      <w:divBdr>
        <w:top w:val="none" w:sz="0" w:space="0" w:color="auto"/>
        <w:left w:val="none" w:sz="0" w:space="0" w:color="auto"/>
        <w:bottom w:val="none" w:sz="0" w:space="0" w:color="auto"/>
        <w:right w:val="none" w:sz="0" w:space="0" w:color="auto"/>
      </w:divBdr>
      <w:divsChild>
        <w:div w:id="124126468">
          <w:marLeft w:val="720"/>
          <w:marRight w:val="0"/>
          <w:marTop w:val="0"/>
          <w:marBottom w:val="0"/>
          <w:divBdr>
            <w:top w:val="none" w:sz="0" w:space="0" w:color="auto"/>
            <w:left w:val="none" w:sz="0" w:space="0" w:color="auto"/>
            <w:bottom w:val="none" w:sz="0" w:space="0" w:color="auto"/>
            <w:right w:val="none" w:sz="0" w:space="0" w:color="auto"/>
          </w:divBdr>
        </w:div>
      </w:divsChild>
    </w:div>
    <w:div w:id="1967616332">
      <w:bodyDiv w:val="1"/>
      <w:marLeft w:val="0"/>
      <w:marRight w:val="0"/>
      <w:marTop w:val="0"/>
      <w:marBottom w:val="0"/>
      <w:divBdr>
        <w:top w:val="none" w:sz="0" w:space="0" w:color="auto"/>
        <w:left w:val="none" w:sz="0" w:space="0" w:color="auto"/>
        <w:bottom w:val="none" w:sz="0" w:space="0" w:color="auto"/>
        <w:right w:val="none" w:sz="0" w:space="0" w:color="auto"/>
      </w:divBdr>
    </w:div>
    <w:div w:id="1977831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9E4D5-09D9-41D2-B95E-DB403F622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62</Pages>
  <Words>8839</Words>
  <Characters>50388</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Sravya Patharlapalli</dc:creator>
  <cp:keywords/>
  <dc:description/>
  <cp:lastModifiedBy>Sujit Reddy</cp:lastModifiedBy>
  <cp:revision>7</cp:revision>
  <cp:lastPrinted>2022-04-06T05:17:00Z</cp:lastPrinted>
  <dcterms:created xsi:type="dcterms:W3CDTF">2022-04-06T05:17:00Z</dcterms:created>
  <dcterms:modified xsi:type="dcterms:W3CDTF">2022-04-06T05:58:00Z</dcterms:modified>
</cp:coreProperties>
</file>